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6C63A52" w14:textId="77777777" w:rsidR="00C07AEC" w:rsidRDefault="00D231E0" w:rsidP="00C07AEC">
      <w:pPr>
        <w:pStyle w:val="Title"/>
        <w:jc w:val="center"/>
      </w:pPr>
      <w:r>
        <w:t xml:space="preserve"> </w:t>
      </w:r>
      <w:r w:rsidR="004F740C">
        <w:t>Monitor</w:t>
      </w:r>
      <w:r w:rsidR="00091F8D">
        <w:t>ing</w:t>
      </w:r>
      <w:r w:rsidR="004F740C">
        <w:t xml:space="preserve"> Habitat</w:t>
      </w:r>
      <w:r w:rsidR="00091F8D">
        <w:t xml:space="preserve"> Loss </w:t>
      </w:r>
      <w:r w:rsidR="004F740C">
        <w:t xml:space="preserve">for </w:t>
      </w:r>
      <w:r w:rsidR="00091F8D">
        <w:t xml:space="preserve">Endangered </w:t>
      </w:r>
      <w:r w:rsidR="004F740C">
        <w:t>Species</w:t>
      </w:r>
      <w:r w:rsidR="00091F8D">
        <w:t xml:space="preserve"> Using Satellite Data</w:t>
      </w:r>
      <w:r w:rsidR="004F740C">
        <w:t xml:space="preserve">: </w:t>
      </w:r>
      <w:r w:rsidR="00091F8D">
        <w:br/>
      </w:r>
      <w:r w:rsidR="004F740C">
        <w:t xml:space="preserve">A Case Study </w:t>
      </w:r>
      <w:r w:rsidR="00091F8D">
        <w:t>of the Lesser</w:t>
      </w:r>
      <w:r w:rsidR="00870C4D">
        <w:t xml:space="preserve"> </w:t>
      </w:r>
      <w:r w:rsidR="00091F8D">
        <w:t>Prairie</w:t>
      </w:r>
      <w:r w:rsidR="00870C4D">
        <w:t>-</w:t>
      </w:r>
      <w:r w:rsidR="00091F8D">
        <w:t>Chicken</w:t>
      </w:r>
    </w:p>
    <w:p w14:paraId="3DB83DF2" w14:textId="77777777" w:rsidR="00E43546" w:rsidRDefault="00E43546" w:rsidP="00E43546"/>
    <w:p w14:paraId="602D44CE" w14:textId="77777777" w:rsidR="003F5F2F" w:rsidRPr="00697801" w:rsidRDefault="003F5F2F" w:rsidP="003F5F2F">
      <w:pPr>
        <w:pStyle w:val="Heading1"/>
      </w:pPr>
      <w:r>
        <w:t>Executive Summary</w:t>
      </w:r>
    </w:p>
    <w:p w14:paraId="43B56F26" w14:textId="19856CFD" w:rsidR="003F5F2F" w:rsidRDefault="006A05C0" w:rsidP="00E43546">
      <w:r>
        <w:t xml:space="preserve">One of the biggest challenges to </w:t>
      </w:r>
      <w:ins w:id="0" w:author="Jacob Malcom" w:date="2017-07-06T10:37:00Z">
        <w:r w:rsidR="004E2B30">
          <w:t xml:space="preserve">evaluating </w:t>
        </w:r>
      </w:ins>
      <w:r>
        <w:t>the effectiveness of the</w:t>
      </w:r>
      <w:r w:rsidR="000B52B5">
        <w:t xml:space="preserve"> Endangered Species Act (</w:t>
      </w:r>
      <w:r>
        <w:t>ESA</w:t>
      </w:r>
      <w:r w:rsidR="000B52B5">
        <w:t>)</w:t>
      </w:r>
      <w:r>
        <w:t xml:space="preserve"> is the </w:t>
      </w:r>
      <w:r w:rsidR="000B52B5">
        <w:t>absence of program</w:t>
      </w:r>
      <w:r w:rsidR="004E2B30">
        <w:t>s</w:t>
      </w:r>
      <w:r w:rsidR="000B52B5">
        <w:t xml:space="preserve"> </w:t>
      </w:r>
      <w:r w:rsidR="00020B09">
        <w:t xml:space="preserve">to monitor </w:t>
      </w:r>
      <w:r>
        <w:t xml:space="preserve">habitat conditions and compliance with ESA agreements.  </w:t>
      </w:r>
      <w:r w:rsidR="00020B09">
        <w:t xml:space="preserve">Without </w:t>
      </w:r>
      <w:r w:rsidR="008E76D7">
        <w:t>monitoring</w:t>
      </w:r>
      <w:r w:rsidR="00020B09">
        <w:t>, conservationists</w:t>
      </w:r>
      <w:r w:rsidR="008E76D7">
        <w:t xml:space="preserve"> do not know </w:t>
      </w:r>
      <w:r w:rsidR="00020B09">
        <w:t>the total amount of habitat loss a species has experienced</w:t>
      </w:r>
      <w:ins w:id="1" w:author="Jacob Malcom" w:date="2017-07-06T10:38:00Z">
        <w:r w:rsidR="004E2B30">
          <w:t>,</w:t>
        </w:r>
      </w:ins>
      <w:r w:rsidR="00020B09">
        <w:t xml:space="preserve"> </w:t>
      </w:r>
      <w:r w:rsidR="008E76D7">
        <w:t>whether mandatory conservation measures are being complied with</w:t>
      </w:r>
      <w:ins w:id="2" w:author="Jacob Malcom" w:date="2017-07-06T10:38:00Z">
        <w:r w:rsidR="004E2B30">
          <w:t>, or whether those measures are effective</w:t>
        </w:r>
      </w:ins>
      <w:r w:rsidR="00CA00F8">
        <w:t xml:space="preserve">.  </w:t>
      </w:r>
      <w:r w:rsidR="00BE30B1">
        <w:t>In the past, solutions to th</w:t>
      </w:r>
      <w:r w:rsidR="00020B09">
        <w:t>ese</w:t>
      </w:r>
      <w:r w:rsidR="00BE30B1">
        <w:t xml:space="preserve"> problem</w:t>
      </w:r>
      <w:r w:rsidR="00020B09">
        <w:t>s</w:t>
      </w:r>
      <w:r w:rsidR="00BE30B1">
        <w:t xml:space="preserve"> have relied largely on </w:t>
      </w:r>
      <w:r w:rsidR="00327EEE">
        <w:t>increased</w:t>
      </w:r>
      <w:r w:rsidR="00BE30B1">
        <w:t xml:space="preserve"> funding from Congress</w:t>
      </w:r>
      <w:r w:rsidR="00020B09">
        <w:t xml:space="preserve"> for law enforcement staff and better databases to track ESA permits</w:t>
      </w:r>
      <w:r w:rsidR="00BE30B1">
        <w:t xml:space="preserve">.  </w:t>
      </w:r>
      <w:r w:rsidR="00E7762C">
        <w:t>But g</w:t>
      </w:r>
      <w:r w:rsidR="00BE30B1">
        <w:t xml:space="preserve">iven the low likelihood of </w:t>
      </w:r>
      <w:r w:rsidR="00327EEE">
        <w:t xml:space="preserve">this strategy succeeding in </w:t>
      </w:r>
      <w:r w:rsidR="00E7762C">
        <w:t>the current budget climate</w:t>
      </w:r>
      <w:r w:rsidR="00BE30B1">
        <w:t xml:space="preserve">, </w:t>
      </w:r>
      <w:r w:rsidR="00E7762C">
        <w:t>co</w:t>
      </w:r>
      <w:r w:rsidR="00781BC3">
        <w:t>nservationists should also pursue other strategies</w:t>
      </w:r>
      <w:r w:rsidR="00BE30B1">
        <w:t xml:space="preserve">.  </w:t>
      </w:r>
      <w:r w:rsidR="00EE6CC5">
        <w:t>For many monitoring needs, r</w:t>
      </w:r>
      <w:r w:rsidR="00E7762C">
        <w:t>emote sens</w:t>
      </w:r>
      <w:r w:rsidR="00781BC3">
        <w:t xml:space="preserve">ing </w:t>
      </w:r>
      <w:r w:rsidR="00E7762C">
        <w:t>data</w:t>
      </w:r>
      <w:r w:rsidR="00EE6CC5">
        <w:t xml:space="preserve"> offer a cost-effective solution.  </w:t>
      </w:r>
    </w:p>
    <w:p w14:paraId="2275D641" w14:textId="68C22B82" w:rsidR="00244488" w:rsidRDefault="00244488" w:rsidP="00E43546">
      <w:r>
        <w:t>Free or low-cost s</w:t>
      </w:r>
      <w:r w:rsidR="00387D59">
        <w:t xml:space="preserve">atellite data and aerial images have </w:t>
      </w:r>
      <w:r w:rsidR="00781BC3">
        <w:t xml:space="preserve">become </w:t>
      </w:r>
      <w:r>
        <w:t xml:space="preserve">widely available in recent years.  Conservationists </w:t>
      </w:r>
      <w:del w:id="3" w:author="Jacob Malcom" w:date="2017-07-06T10:39:00Z">
        <w:r w:rsidDel="004E2B30">
          <w:delText xml:space="preserve">have </w:delText>
        </w:r>
      </w:del>
      <w:r>
        <w:t>already use</w:t>
      </w:r>
      <w:del w:id="4" w:author="Jacob Malcom" w:date="2017-07-06T10:39:00Z">
        <w:r w:rsidDel="004E2B30">
          <w:delText>d</w:delText>
        </w:r>
      </w:del>
      <w:r>
        <w:t xml:space="preserve"> these resources to document deforestation</w:t>
      </w:r>
      <w:r w:rsidR="00EE6CC5">
        <w:t xml:space="preserve"> a</w:t>
      </w:r>
      <w:r>
        <w:t xml:space="preserve">nd </w:t>
      </w:r>
      <w:r w:rsidR="00EE6CC5">
        <w:t xml:space="preserve">reveal </w:t>
      </w:r>
      <w:r>
        <w:t xml:space="preserve">unauthorized habitat destruction.  </w:t>
      </w:r>
      <w:ins w:id="5" w:author="Jacob Malcom" w:date="2017-07-06T10:39:00Z">
        <w:r w:rsidR="004E2B30">
          <w:t xml:space="preserve">But </w:t>
        </w:r>
      </w:ins>
      <w:del w:id="6" w:author="Jacob Malcom" w:date="2017-07-06T10:39:00Z">
        <w:r w:rsidDel="004E2B30">
          <w:delText>M</w:delText>
        </w:r>
      </w:del>
      <w:ins w:id="7" w:author="Jacob Malcom" w:date="2017-07-06T10:39:00Z">
        <w:r w:rsidR="004E2B30">
          <w:t>m</w:t>
        </w:r>
      </w:ins>
      <w:r>
        <w:t>any of those efforts</w:t>
      </w:r>
      <w:del w:id="8" w:author="Jacob Malcom" w:date="2017-07-06T10:39:00Z">
        <w:r w:rsidDel="004E2B30">
          <w:delText>, however,</w:delText>
        </w:r>
      </w:del>
      <w:r>
        <w:t xml:space="preserve"> </w:t>
      </w:r>
      <w:r w:rsidR="00E21C47">
        <w:t xml:space="preserve">require a person to visually scan large areas of habitat to identify the habitat </w:t>
      </w:r>
      <w:r>
        <w:t xml:space="preserve">loss of interest.  For example, </w:t>
      </w:r>
      <w:r w:rsidR="00E21C47">
        <w:t xml:space="preserve">a person may need to </w:t>
      </w:r>
      <w:r w:rsidR="004E1EC3">
        <w:t xml:space="preserve">pan a map to look for disturbances that resemble oil well pads and then zoom in to verify the </w:t>
      </w:r>
      <w:r w:rsidR="00EE6CC5">
        <w:t xml:space="preserve">presence of </w:t>
      </w:r>
      <w:r w:rsidR="004E1EC3">
        <w:t xml:space="preserve">pads.  This approach is too time consuming for multistate surveys and </w:t>
      </w:r>
      <w:r w:rsidR="00F51F7D">
        <w:t xml:space="preserve">infeasible for </w:t>
      </w:r>
      <w:r w:rsidR="009254B8">
        <w:t xml:space="preserve">a </w:t>
      </w:r>
      <w:r w:rsidR="004E1EC3">
        <w:t xml:space="preserve">nationwide monitoring </w:t>
      </w:r>
      <w:r w:rsidR="00EE6CC5">
        <w:t xml:space="preserve">program </w:t>
      </w:r>
      <w:r w:rsidR="009254B8">
        <w:t xml:space="preserve">that </w:t>
      </w:r>
      <w:r w:rsidR="007D1B07">
        <w:t xml:space="preserve">would </w:t>
      </w:r>
      <w:r w:rsidR="009254B8">
        <w:t>cover hundreds of ESA-listed species.</w:t>
      </w:r>
      <w:r w:rsidR="007D1B07">
        <w:t xml:space="preserve">  </w:t>
      </w:r>
    </w:p>
    <w:p w14:paraId="1DA9401A" w14:textId="6728735E" w:rsidR="00821D94" w:rsidRDefault="009254B8" w:rsidP="00E43546">
      <w:del w:id="9" w:author="Jacob Malcom" w:date="2017-07-06T12:59:00Z">
        <w:r w:rsidDel="00F114B1">
          <w:delText xml:space="preserve">To help overcome </w:delText>
        </w:r>
      </w:del>
      <w:del w:id="10" w:author="Jacob Malcom" w:date="2017-07-06T12:45:00Z">
        <w:r w:rsidDel="009B30CD">
          <w:delText xml:space="preserve">this </w:delText>
        </w:r>
      </w:del>
      <w:del w:id="11" w:author="Jacob Malcom" w:date="2017-07-06T12:59:00Z">
        <w:r w:rsidDel="00F114B1">
          <w:delText xml:space="preserve">challenge, </w:delText>
        </w:r>
      </w:del>
      <w:ins w:id="12" w:author="Jacob Malcom" w:date="2017-07-06T12:59:00Z">
        <w:r w:rsidR="00F114B1">
          <w:t xml:space="preserve">Here we report on a cost-effective technique </w:t>
        </w:r>
      </w:ins>
      <w:r>
        <w:t xml:space="preserve">we </w:t>
      </w:r>
      <w:r w:rsidR="00CA00F8">
        <w:t xml:space="preserve">developed </w:t>
      </w:r>
      <w:del w:id="13" w:author="Jacob Malcom" w:date="2017-07-06T12:59:00Z">
        <w:r w:rsidR="00CA00F8" w:rsidDel="00F114B1">
          <w:delText xml:space="preserve">a technique </w:delText>
        </w:r>
      </w:del>
      <w:r w:rsidR="00CA00F8">
        <w:t>to automatically detect three forms of habitat disturbance</w:t>
      </w:r>
      <w:r w:rsidR="002A5035">
        <w:t xml:space="preserve"> in endangered species habitat</w:t>
      </w:r>
      <w:r w:rsidR="00CA00F8">
        <w:t xml:space="preserve">: oil and gas well pads, wind turbines, and agricultural conversion.  Our technique </w:t>
      </w:r>
      <w:r w:rsidR="00126BC3">
        <w:t xml:space="preserve">detects disturbances by applying </w:t>
      </w:r>
      <w:r w:rsidR="00CA00F8">
        <w:t xml:space="preserve">algorithms we developed to satellite data generated by </w:t>
      </w:r>
      <w:r w:rsidR="00CA00F8" w:rsidRPr="00CA00F8">
        <w:t>N</w:t>
      </w:r>
      <w:r w:rsidR="00445F78">
        <w:t>ASA</w:t>
      </w:r>
      <w:r w:rsidR="00CA00F8">
        <w:t xml:space="preserve"> and the European Space Agency, and served by Google.  </w:t>
      </w:r>
      <w:r w:rsidR="00126BC3">
        <w:t xml:space="preserve">For our pilot project, we applied the algorithms to satellite data of </w:t>
      </w:r>
      <w:r w:rsidR="00821D94">
        <w:t xml:space="preserve">lesser prairie-chicken </w:t>
      </w:r>
      <w:r w:rsidR="00126BC3">
        <w:t xml:space="preserve">habitat </w:t>
      </w:r>
      <w:r w:rsidR="00821D94">
        <w:t xml:space="preserve">because the species is wide-ranging, occupies habitat that is not regularly covered in clouds, and has experienced extensive habitat loss </w:t>
      </w:r>
      <w:r w:rsidR="00885FC6">
        <w:t xml:space="preserve">that is reasonably </w:t>
      </w:r>
      <w:r w:rsidR="00821D94">
        <w:t>easy to detect using satellites.</w:t>
      </w:r>
      <w:r w:rsidR="00901B29">
        <w:t xml:space="preserve">  </w:t>
      </w:r>
      <w:commentRangeStart w:id="14"/>
      <w:r w:rsidR="00901B29">
        <w:t>Further</w:t>
      </w:r>
      <w:ins w:id="15" w:author="Jacob Malcom" w:date="2017-07-06T10:40:00Z">
        <w:r w:rsidR="004E2B30">
          <w:t>more</w:t>
        </w:r>
      </w:ins>
      <w:commentRangeEnd w:id="14"/>
      <w:ins w:id="16" w:author="Jacob Malcom" w:date="2017-07-06T10:41:00Z">
        <w:r w:rsidR="004E2B30">
          <w:rPr>
            <w:rStyle w:val="CommentReference"/>
          </w:rPr>
          <w:commentReference w:id="14"/>
        </w:r>
      </w:ins>
      <w:r w:rsidR="00901B29">
        <w:t>, the species was delisted from the ESA</w:t>
      </w:r>
      <w:r w:rsidR="00E06850">
        <w:t xml:space="preserve"> on </w:t>
      </w:r>
      <w:r w:rsidR="00901B29">
        <w:t xml:space="preserve">September </w:t>
      </w:r>
      <w:r w:rsidR="00E06850">
        <w:t xml:space="preserve">1, </w:t>
      </w:r>
      <w:r w:rsidR="00901B29">
        <w:t xml:space="preserve">2015, prompting concern among conservationists </w:t>
      </w:r>
      <w:r w:rsidR="00E06850">
        <w:t xml:space="preserve">about whether habitat loss for the species would accelerate without ESA protections.  </w:t>
      </w:r>
    </w:p>
    <w:p w14:paraId="010CD9AD" w14:textId="17E93EB1" w:rsidR="00164F11" w:rsidRDefault="00E06850" w:rsidP="00164F11">
      <w:r>
        <w:t xml:space="preserve">We found </w:t>
      </w:r>
      <w:del w:id="17" w:author="Jacob Malcom" w:date="2017-07-06T10:41:00Z">
        <w:r w:rsidDel="004E2B30">
          <w:delText xml:space="preserve">an </w:delText>
        </w:r>
      </w:del>
      <w:r>
        <w:t xml:space="preserve">extensive </w:t>
      </w:r>
      <w:del w:id="18" w:author="Jacob Malcom" w:date="2017-07-06T10:41:00Z">
        <w:r w:rsidDel="004E2B30">
          <w:delText xml:space="preserve">amount of </w:delText>
        </w:r>
      </w:del>
      <w:r>
        <w:t>habitat fragmentation and loss in the range of the</w:t>
      </w:r>
      <w:r w:rsidR="00126BC3">
        <w:t xml:space="preserve"> lesser</w:t>
      </w:r>
      <w:r>
        <w:t xml:space="preserve"> prairie-chicken </w:t>
      </w:r>
      <w:proofErr w:type="gramStart"/>
      <w:r>
        <w:t xml:space="preserve">between the September </w:t>
      </w:r>
      <w:r w:rsidR="00126BC3">
        <w:t>2015</w:t>
      </w:r>
      <w:proofErr w:type="gramEnd"/>
      <w:r w:rsidR="00126BC3">
        <w:t xml:space="preserve"> </w:t>
      </w:r>
      <w:r>
        <w:t xml:space="preserve">delisting and April 1, 2017.  </w:t>
      </w:r>
      <w:r w:rsidR="00126BC3">
        <w:t>We detected five</w:t>
      </w:r>
      <w:r>
        <w:t xml:space="preserve"> wind farms with a total of 713 wind turbines.  </w:t>
      </w:r>
      <w:ins w:id="19" w:author="Jacob Malcom" w:date="2017-07-06T11:00:00Z">
        <w:r w:rsidR="00A80360">
          <w:t xml:space="preserve">We estimate that 129,739 </w:t>
        </w:r>
        <w:r w:rsidR="00A80360" w:rsidRPr="00E06850">
          <w:t xml:space="preserve">acres of </w:t>
        </w:r>
        <w:r w:rsidR="00A80360">
          <w:t xml:space="preserve">new habitat disturbance resulted from </w:t>
        </w:r>
      </w:ins>
      <w:ins w:id="20" w:author="Jacob Malcom" w:date="2017-07-06T12:41:00Z">
        <w:r w:rsidR="004B202A">
          <w:t>those</w:t>
        </w:r>
      </w:ins>
      <w:ins w:id="21" w:author="Jacob Malcom" w:date="2017-07-06T11:00:00Z">
        <w:r w:rsidR="00A80360">
          <w:t xml:space="preserve"> turbines</w:t>
        </w:r>
        <w:r w:rsidR="00A80360" w:rsidDel="00A80360">
          <w:t xml:space="preserve"> </w:t>
        </w:r>
      </w:ins>
      <w:ins w:id="22" w:author="Jacob Malcom" w:date="2017-07-06T11:01:00Z">
        <w:r w:rsidR="009B2A66">
          <w:t>when</w:t>
        </w:r>
      </w:ins>
      <w:del w:id="23" w:author="Jacob Malcom" w:date="2017-07-06T11:00:00Z">
        <w:r w:rsidDel="00A80360">
          <w:delText>I</w:delText>
        </w:r>
      </w:del>
      <w:del w:id="24" w:author="Jacob Malcom" w:date="2017-07-06T11:01:00Z">
        <w:r w:rsidDel="009B2A66">
          <w:delText>f</w:delText>
        </w:r>
      </w:del>
      <w:r>
        <w:t xml:space="preserve"> we assume</w:t>
      </w:r>
      <w:ins w:id="25" w:author="Jacob Malcom" w:date="2017-07-06T11:02:00Z">
        <w:r w:rsidR="009B2A66">
          <w:t xml:space="preserve"> a </w:t>
        </w:r>
        <w:commentRangeStart w:id="26"/>
        <w:r w:rsidR="009B2A66">
          <w:t>667-meter radius</w:t>
        </w:r>
        <w:commentRangeEnd w:id="26"/>
        <w:r w:rsidR="009B2A66">
          <w:rPr>
            <w:rStyle w:val="CommentReference"/>
          </w:rPr>
          <w:commentReference w:id="26"/>
        </w:r>
        <w:r w:rsidR="009B2A66">
          <w:t xml:space="preserve"> around each turbine becomes disturbed habitat</w:t>
        </w:r>
      </w:ins>
      <w:r>
        <w:t>, as the</w:t>
      </w:r>
      <w:r w:rsidR="00897E28">
        <w:t xml:space="preserve"> Western Association of Fish and Wildlife Agencies (WAFWA) </w:t>
      </w:r>
      <w:r>
        <w:t>does</w:t>
      </w:r>
      <w:del w:id="27" w:author="Jacob Malcom" w:date="2017-07-06T11:03:00Z">
        <w:r w:rsidDel="009B2A66">
          <w:delText>, that</w:delText>
        </w:r>
      </w:del>
      <w:del w:id="28" w:author="Jacob Malcom" w:date="2017-07-06T11:02:00Z">
        <w:r w:rsidDel="009B2A66">
          <w:delText xml:space="preserve"> the </w:delText>
        </w:r>
        <w:commentRangeStart w:id="29"/>
        <w:r w:rsidR="008B4482" w:rsidDel="009B2A66">
          <w:delText>667-</w:delText>
        </w:r>
        <w:r w:rsidR="00897E28" w:rsidDel="009B2A66">
          <w:delText xml:space="preserve">meter </w:delText>
        </w:r>
        <w:r w:rsidDel="009B2A66">
          <w:delText>radius</w:delText>
        </w:r>
        <w:commentRangeEnd w:id="29"/>
        <w:r w:rsidR="00372EB8" w:rsidDel="009B2A66">
          <w:rPr>
            <w:rStyle w:val="CommentReference"/>
          </w:rPr>
          <w:commentReference w:id="29"/>
        </w:r>
        <w:r w:rsidDel="009B2A66">
          <w:delText xml:space="preserve"> around each turbine</w:delText>
        </w:r>
        <w:r w:rsidR="00126BC3" w:rsidDel="009B2A66">
          <w:delText xml:space="preserve"> becomes disturbed habitat</w:delText>
        </w:r>
      </w:del>
      <w:del w:id="30" w:author="Jacob Malcom" w:date="2017-07-06T11:03:00Z">
        <w:r w:rsidDel="009B2A66">
          <w:delText>,</w:delText>
        </w:r>
      </w:del>
      <w:del w:id="31" w:author="Jacob Malcom" w:date="2017-07-06T11:00:00Z">
        <w:r w:rsidDel="0098410F">
          <w:delText xml:space="preserve"> we estimate that </w:delText>
        </w:r>
        <w:r w:rsidR="00897E28" w:rsidDel="0098410F">
          <w:delText xml:space="preserve">129,739 </w:delText>
        </w:r>
        <w:r w:rsidRPr="00E06850" w:rsidDel="0098410F">
          <w:delText xml:space="preserve">acres of </w:delText>
        </w:r>
        <w:r w:rsidDel="0098410F">
          <w:delText>new habitat disturbance resulted from the 713 turbines</w:delText>
        </w:r>
      </w:del>
      <w:r>
        <w:t xml:space="preserve">.  </w:t>
      </w:r>
      <w:r w:rsidR="00126BC3">
        <w:t xml:space="preserve">We also found </w:t>
      </w:r>
      <w:r w:rsidR="00A01BDA" w:rsidRPr="00A01BDA">
        <w:t xml:space="preserve">357 </w:t>
      </w:r>
      <w:r w:rsidR="00126BC3">
        <w:t>oil well pad</w:t>
      </w:r>
      <w:r w:rsidR="00A01BDA" w:rsidRPr="00A01BDA">
        <w:t>s</w:t>
      </w:r>
      <w:r w:rsidR="00897E28">
        <w:t xml:space="preserve"> constructed during the</w:t>
      </w:r>
      <w:r w:rsidR="00A01BDA">
        <w:t xml:space="preserve"> 19-month study period</w:t>
      </w:r>
      <w:del w:id="32" w:author="Jacob Malcom" w:date="2017-07-06T12:41:00Z">
        <w:r w:rsidR="00126BC3" w:rsidDel="008A6849">
          <w:delText xml:space="preserve"> using a combination of satellite data and state permitting records</w:delText>
        </w:r>
        <w:r w:rsidR="00A01BDA" w:rsidDel="008A6849">
          <w:delText>.  These p</w:delText>
        </w:r>
        <w:r w:rsidR="00897E28" w:rsidDel="008A6849">
          <w:delText>ads</w:delText>
        </w:r>
      </w:del>
      <w:ins w:id="33" w:author="Jacob Malcom" w:date="2017-07-06T12:41:00Z">
        <w:r w:rsidR="008A6849">
          <w:t>, which</w:t>
        </w:r>
      </w:ins>
      <w:r w:rsidR="00A01BDA">
        <w:t xml:space="preserve"> create</w:t>
      </w:r>
      <w:r w:rsidR="00897E28">
        <w:t>d</w:t>
      </w:r>
      <w:r w:rsidR="00A01BDA">
        <w:t xml:space="preserve"> a minimum of </w:t>
      </w:r>
      <w:r w:rsidR="00A01BDA" w:rsidRPr="00A01BDA">
        <w:t>8,950 acres</w:t>
      </w:r>
      <w:r w:rsidR="00164F11">
        <w:t xml:space="preserve"> of new habitat disturbance.  Thus, a minimum of </w:t>
      </w:r>
      <w:r w:rsidR="00897E28">
        <w:t>138,689</w:t>
      </w:r>
      <w:r w:rsidR="00164F11">
        <w:t xml:space="preserve"> acres of habitat loss or degradation occurred from energy development.  According to </w:t>
      </w:r>
      <w:r w:rsidR="00897E28">
        <w:t xml:space="preserve">WAFWA, its Lesser Prairie-Chicken Range-wide Conservation Plan enrolled </w:t>
      </w:r>
      <w:r w:rsidR="00164F11">
        <w:t xml:space="preserve">523 energy development projects, </w:t>
      </w:r>
      <w:commentRangeStart w:id="34"/>
      <w:r w:rsidR="00164F11" w:rsidRPr="00164F11">
        <w:t>equating to</w:t>
      </w:r>
      <w:commentRangeEnd w:id="34"/>
      <w:r w:rsidR="008A6849">
        <w:rPr>
          <w:rStyle w:val="CommentReference"/>
        </w:rPr>
        <w:commentReference w:id="34"/>
      </w:r>
      <w:r w:rsidR="00164F11" w:rsidRPr="00164F11">
        <w:t xml:space="preserve"> 31,543 acres of impacts</w:t>
      </w:r>
      <w:r w:rsidR="00164F11">
        <w:t>,</w:t>
      </w:r>
      <w:r w:rsidR="00897E28">
        <w:t xml:space="preserve"> in 2015 and 2016</w:t>
      </w:r>
      <w:r w:rsidR="00164F11">
        <w:t>.</w:t>
      </w:r>
      <w:r w:rsidR="00897E28">
        <w:t xml:space="preserve">  Thus, approximately 20-25% of the impacted areas we</w:t>
      </w:r>
      <w:r w:rsidR="008B4482">
        <w:t xml:space="preserve"> identified were mitigated under the plan.  That estimate </w:t>
      </w:r>
      <w:ins w:id="35" w:author="Jacob Malcom" w:date="2017-07-06T12:43:00Z">
        <w:r w:rsidR="008A6849">
          <w:t xml:space="preserve">of mitigation </w:t>
        </w:r>
      </w:ins>
      <w:r w:rsidR="008B4482">
        <w:t xml:space="preserve">drops considerably if </w:t>
      </w:r>
      <w:del w:id="36" w:author="Jacob Malcom" w:date="2017-07-06T12:43:00Z">
        <w:r w:rsidR="008B4482" w:rsidDel="008A6849">
          <w:delText xml:space="preserve">we had </w:delText>
        </w:r>
        <w:r w:rsidR="008B4482" w:rsidDel="008A6849">
          <w:lastRenderedPageBreak/>
          <w:delText>adopted</w:delText>
        </w:r>
      </w:del>
      <w:ins w:id="37" w:author="Jacob Malcom" w:date="2017-07-06T12:43:00Z">
        <w:r w:rsidR="008A6849">
          <w:t>assume</w:t>
        </w:r>
      </w:ins>
      <w:r w:rsidR="008B4482">
        <w:t xml:space="preserve"> the U.S. Fish and Wildlife Service’s </w:t>
      </w:r>
      <w:r w:rsidR="00F12F34">
        <w:t xml:space="preserve">more precautionary </w:t>
      </w:r>
      <w:r w:rsidR="008B4482">
        <w:t xml:space="preserve">assumption that the species avoids a 1-mile radius around </w:t>
      </w:r>
      <w:r w:rsidR="00205AD5">
        <w:t>wind</w:t>
      </w:r>
      <w:r w:rsidR="008B4482">
        <w:t xml:space="preserve"> turbine</w:t>
      </w:r>
      <w:r w:rsidR="00205AD5">
        <w:t>s</w:t>
      </w:r>
      <w:commentRangeStart w:id="38"/>
      <w:r w:rsidR="008B4482">
        <w:t xml:space="preserve">. </w:t>
      </w:r>
      <w:commentRangeEnd w:id="38"/>
      <w:r w:rsidR="008A6849">
        <w:rPr>
          <w:rStyle w:val="CommentReference"/>
        </w:rPr>
        <w:commentReference w:id="38"/>
      </w:r>
      <w:r w:rsidR="008B4482">
        <w:t xml:space="preserve">  </w:t>
      </w:r>
    </w:p>
    <w:p w14:paraId="6507661C" w14:textId="20F69DDC" w:rsidR="00164F11" w:rsidRDefault="00A01BDA" w:rsidP="00164F11">
      <w:r>
        <w:t xml:space="preserve">Finally, our algorithm for agricultural conversion identified between </w:t>
      </w:r>
      <w:commentRangeStart w:id="39"/>
      <w:r w:rsidRPr="00A01BDA">
        <w:t xml:space="preserve">85,000 </w:t>
      </w:r>
      <w:r w:rsidR="00A324C1">
        <w:t>acres</w:t>
      </w:r>
      <w:commentRangeEnd w:id="39"/>
      <w:r w:rsidR="00A324C1">
        <w:rPr>
          <w:rStyle w:val="CommentReference"/>
        </w:rPr>
        <w:commentReference w:id="39"/>
      </w:r>
      <w:r w:rsidR="00A324C1">
        <w:t xml:space="preserve"> </w:t>
      </w:r>
      <w:r>
        <w:t>(</w:t>
      </w:r>
      <w:r w:rsidR="008A6849">
        <w:t xml:space="preserve">with </w:t>
      </w:r>
      <w:r>
        <w:t xml:space="preserve">90% confidence) </w:t>
      </w:r>
      <w:r w:rsidRPr="00A01BDA">
        <w:t>and 184,000</w:t>
      </w:r>
      <w:r>
        <w:t xml:space="preserve"> </w:t>
      </w:r>
      <w:r w:rsidR="00A324C1">
        <w:t xml:space="preserve">acres </w:t>
      </w:r>
      <w:r>
        <w:t>(75% confidence)</w:t>
      </w:r>
      <w:r w:rsidRPr="00A01BDA">
        <w:t xml:space="preserve"> </w:t>
      </w:r>
      <w:r>
        <w:t xml:space="preserve">of conversion </w:t>
      </w:r>
      <w:r w:rsidR="00035BE4">
        <w:t xml:space="preserve">from </w:t>
      </w:r>
      <w:proofErr w:type="spellStart"/>
      <w:r w:rsidR="00035BE4">
        <w:t>shrubland</w:t>
      </w:r>
      <w:proofErr w:type="spellEnd"/>
      <w:r w:rsidR="00035BE4">
        <w:t xml:space="preserve"> or grassland </w:t>
      </w:r>
      <w:r>
        <w:t>in 2016 alone</w:t>
      </w:r>
      <w:r w:rsidR="00A03113">
        <w:t xml:space="preserve">.  </w:t>
      </w:r>
      <w:r w:rsidR="003216D1">
        <w:t xml:space="preserve">Using the more conservative 90% confidence threshold, we </w:t>
      </w:r>
      <w:commentRangeStart w:id="40"/>
      <w:r w:rsidR="003216D1">
        <w:t>estimate</w:t>
      </w:r>
      <w:commentRangeEnd w:id="40"/>
      <w:r w:rsidR="00A324C1">
        <w:rPr>
          <w:rStyle w:val="CommentReference"/>
        </w:rPr>
        <w:commentReference w:id="40"/>
      </w:r>
      <w:del w:id="41" w:author="Jacob Malcom" w:date="2017-07-06T12:52:00Z">
        <w:r w:rsidR="003216D1" w:rsidDel="00A324C1">
          <w:delText>d</w:delText>
        </w:r>
      </w:del>
      <w:r w:rsidR="003216D1">
        <w:t xml:space="preserve"> a minimum of </w:t>
      </w:r>
      <w:r w:rsidR="00E412A8">
        <w:t>223,689</w:t>
      </w:r>
      <w:r w:rsidR="003216D1">
        <w:t xml:space="preserve"> acres </w:t>
      </w:r>
      <w:r w:rsidR="00A324C1">
        <w:t xml:space="preserve">were </w:t>
      </w:r>
      <w:r w:rsidR="003216D1">
        <w:t>disturb</w:t>
      </w:r>
      <w:r w:rsidR="00A324C1">
        <w:t>ed</w:t>
      </w:r>
      <w:r w:rsidR="003216D1">
        <w:t xml:space="preserve"> </w:t>
      </w:r>
      <w:r w:rsidR="00C42C45">
        <w:t xml:space="preserve">from agricultural conversion and energy development </w:t>
      </w:r>
      <w:r w:rsidR="003216D1">
        <w:t xml:space="preserve">in the range of the lesser prairie chicken during the 19-month study period.  </w:t>
      </w:r>
    </w:p>
    <w:p w14:paraId="67E53D14" w14:textId="0D3F1766" w:rsidR="00DC45E2" w:rsidRDefault="009247FF" w:rsidP="00E43546">
      <w:r>
        <w:t>Our study demonstrate</w:t>
      </w:r>
      <w:ins w:id="42" w:author="Jacob Malcom" w:date="2017-07-06T13:01:00Z">
        <w:r w:rsidR="00F325B3">
          <w:t>s</w:t>
        </w:r>
      </w:ins>
      <w:del w:id="43" w:author="Jacob Malcom" w:date="2017-07-06T13:01:00Z">
        <w:r w:rsidDel="00F325B3">
          <w:delText>d</w:delText>
        </w:r>
      </w:del>
      <w:r>
        <w:t xml:space="preserve"> a feasible approach to identifying certain types of habitat disturbance for an imperiled species using publicly-available satell</w:t>
      </w:r>
      <w:r w:rsidR="00DC45E2">
        <w:t xml:space="preserve">ite data.  This approach holds tremendous promise for similar analysis for other species and forms of habitat disturbance.  </w:t>
      </w:r>
      <w:r w:rsidR="00674C0E">
        <w:t xml:space="preserve">It is especially useful for rapidly estimating the </w:t>
      </w:r>
      <w:r w:rsidR="00C5240C">
        <w:t xml:space="preserve">cumulative effects of </w:t>
      </w:r>
      <w:r w:rsidR="00674C0E">
        <w:t>multiple land use activities</w:t>
      </w:r>
      <w:r w:rsidR="00C5240C">
        <w:t xml:space="preserve"> across the range of a widely dispersed species.</w:t>
      </w:r>
      <w:r w:rsidR="00674C0E">
        <w:t xml:space="preserve"> </w:t>
      </w:r>
      <w:r w:rsidR="00C5240C">
        <w:t xml:space="preserve"> </w:t>
      </w:r>
      <w:r w:rsidR="00DC45E2">
        <w:t>To maximize the potential for this approach to help with habitat and compliance monitoring, the U.S. Fish and Wildlife Service and the National Marine Fisheries Service need to post online all ESA plans and permits, including section 7 biological opinions and biological assessments, and section 10 h</w:t>
      </w:r>
      <w:r w:rsidR="00EB2B47">
        <w:t>abitat conservation plans.  Using</w:t>
      </w:r>
      <w:r w:rsidR="00DC45E2">
        <w:t xml:space="preserve"> these documents, the public can compare the authorized </w:t>
      </w:r>
      <w:commentRangeStart w:id="44"/>
      <w:r w:rsidR="00DC45E2">
        <w:t>footprint</w:t>
      </w:r>
      <w:commentRangeEnd w:id="44"/>
      <w:r w:rsidR="00F325B3">
        <w:rPr>
          <w:rStyle w:val="CommentReference"/>
        </w:rPr>
        <w:commentReference w:id="44"/>
      </w:r>
      <w:r w:rsidR="00DC45E2">
        <w:t xml:space="preserve"> of a project with its actual footprint </w:t>
      </w:r>
      <w:r w:rsidR="00EB2B47">
        <w:t xml:space="preserve">based on </w:t>
      </w:r>
      <w:r w:rsidR="00DC45E2">
        <w:t>remote</w:t>
      </w:r>
      <w:r w:rsidR="00EB2B47">
        <w:t xml:space="preserve"> sensing</w:t>
      </w:r>
      <w:r w:rsidR="00DC45E2">
        <w:t xml:space="preserve"> data</w:t>
      </w:r>
      <w:r w:rsidR="00B76DDB">
        <w:t>, and notify</w:t>
      </w:r>
      <w:r w:rsidR="00017575">
        <w:t xml:space="preserve"> the appropriate wildlife agency</w:t>
      </w:r>
      <w:r w:rsidR="00B76DDB">
        <w:t xml:space="preserve"> of any potential violations</w:t>
      </w:r>
      <w:r w:rsidR="00DC45E2">
        <w:t xml:space="preserve">.  </w:t>
      </w:r>
      <w:r w:rsidR="00E639C1">
        <w:t>Our proposed strategy requires almost no additional funding from Congress</w:t>
      </w:r>
      <w:r w:rsidR="007160C2">
        <w:t xml:space="preserve"> for the ESA</w:t>
      </w:r>
      <w:r w:rsidR="00E639C1">
        <w:t xml:space="preserve">, as the only work required of the Services is to post their ESA plans and permits online.  </w:t>
      </w:r>
      <w:r w:rsidR="003427D0">
        <w:t xml:space="preserve">By embracing open data and technology, the Services and conservationists can improve the </w:t>
      </w:r>
      <w:commentRangeStart w:id="45"/>
      <w:r w:rsidR="003427D0">
        <w:t>effectiveness of the ESA</w:t>
      </w:r>
      <w:r w:rsidR="00900D77">
        <w:t xml:space="preserve"> very cost-effectively</w:t>
      </w:r>
      <w:commentRangeEnd w:id="45"/>
      <w:r w:rsidR="00F325B3">
        <w:rPr>
          <w:rStyle w:val="CommentReference"/>
        </w:rPr>
        <w:commentReference w:id="45"/>
      </w:r>
      <w:r w:rsidR="003427D0">
        <w:t xml:space="preserve">. </w:t>
      </w:r>
    </w:p>
    <w:p w14:paraId="606505B3" w14:textId="77777777" w:rsidR="00017575" w:rsidRDefault="00017575">
      <w:pPr>
        <w:rPr>
          <w:rFonts w:asciiTheme="majorHAnsi" w:eastAsiaTheme="majorEastAsia" w:hAnsiTheme="majorHAnsi" w:cstheme="majorBidi"/>
          <w:color w:val="2E74B5" w:themeColor="accent1" w:themeShade="BF"/>
          <w:sz w:val="32"/>
          <w:szCs w:val="32"/>
        </w:rPr>
      </w:pPr>
      <w:r>
        <w:br w:type="page"/>
      </w:r>
    </w:p>
    <w:p w14:paraId="1E989146" w14:textId="77777777" w:rsidR="003F5F2F" w:rsidRDefault="003F5F2F" w:rsidP="003F5F2F">
      <w:pPr>
        <w:pStyle w:val="Heading1"/>
      </w:pPr>
      <w:r>
        <w:lastRenderedPageBreak/>
        <w:t>Introduction</w:t>
      </w:r>
    </w:p>
    <w:p w14:paraId="5E09FDD3" w14:textId="729DCA7E"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w:t>
      </w:r>
      <w:del w:id="46" w:author="Jacob Malcom" w:date="2017-07-06T13:05:00Z">
        <w:r w:rsidR="00AD5734" w:rsidDel="00F325B3">
          <w:delText>is its ability to protect</w:delText>
        </w:r>
      </w:del>
      <w:ins w:id="47" w:author="Jacob Malcom" w:date="2017-07-06T13:05:00Z">
        <w:r w:rsidR="00F325B3">
          <w:t>are protections afforded to</w:t>
        </w:r>
      </w:ins>
      <w:r w:rsidR="00AD5734">
        <w:t xml:space="preserve"> </w:t>
      </w:r>
      <w:r w:rsidR="00526389">
        <w:t xml:space="preserve">a variety of </w:t>
      </w:r>
      <w:r w:rsidR="00AD5734">
        <w:t>habitat</w:t>
      </w:r>
      <w:ins w:id="48" w:author="Jacob Malcom" w:date="2017-07-06T13:05:00Z">
        <w:r w:rsidR="00F325B3">
          <w:t>s</w:t>
        </w:r>
      </w:ins>
      <w:r w:rsidR="00526389">
        <w:t xml:space="preserve"> for </w:t>
      </w:r>
      <w:r w:rsidR="00AD5734">
        <w:t xml:space="preserve">ESA-listed species.  </w:t>
      </w:r>
      <w:r w:rsidR="00526389">
        <w:t xml:space="preserve">But how well </w:t>
      </w:r>
      <w:r w:rsidR="003F7318">
        <w:t xml:space="preserve">do those protections apply on the ground?  </w:t>
      </w:r>
      <w:commentRangeStart w:id="49"/>
      <w:r w:rsidR="003F7318">
        <w:t xml:space="preserve">The U.S. Fish and Wildlife Service has designated </w:t>
      </w:r>
      <w:r w:rsidR="00B3074B">
        <w:t xml:space="preserve">million acres of critical habitat, but </w:t>
      </w:r>
      <w:r w:rsidR="00F325B3">
        <w:t xml:space="preserve">little </w:t>
      </w:r>
      <w:r w:rsidR="00B3074B">
        <w:t xml:space="preserve">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w:t>
      </w:r>
      <w:commentRangeEnd w:id="49"/>
      <w:r w:rsidR="00196118">
        <w:rPr>
          <w:rStyle w:val="CommentReference"/>
        </w:rPr>
        <w:commentReference w:id="49"/>
      </w:r>
      <w:r w:rsidR="00B3074B">
        <w:t xml:space="preserve">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w:t>
      </w:r>
      <w:commentRangeStart w:id="50"/>
      <w:r w:rsidR="00E43546">
        <w:t>fully</w:t>
      </w:r>
      <w:commentRangeEnd w:id="50"/>
      <w:r w:rsidR="00DD73D4">
        <w:rPr>
          <w:rStyle w:val="CommentReference"/>
        </w:rPr>
        <w:commentReference w:id="50"/>
      </w:r>
      <w:r w:rsidR="002704FC">
        <w:t xml:space="preserve"> monitor </w:t>
      </w:r>
      <w:r w:rsidR="000E69B1">
        <w:t>for compliance with most</w:t>
      </w:r>
      <w:r w:rsidR="00E43546">
        <w:t xml:space="preserve"> of those agreements.</w:t>
      </w:r>
      <w:r w:rsidR="00E43546">
        <w:rPr>
          <w:rStyle w:val="FootnoteReference"/>
        </w:rPr>
        <w:footnoteReference w:id="1"/>
      </w:r>
      <w:r w:rsidR="003B6ADA">
        <w:t xml:space="preserve">  </w:t>
      </w:r>
      <w:commentRangeStart w:id="51"/>
      <w:r w:rsidR="003B6ADA">
        <w:t xml:space="preserve">Given the magnitude </w:t>
      </w:r>
      <w:r w:rsidR="0094529B">
        <w:t>and importance</w:t>
      </w:r>
      <w:commentRangeEnd w:id="51"/>
      <w:r w:rsidR="00DD73D4">
        <w:rPr>
          <w:rStyle w:val="CommentReference"/>
        </w:rPr>
        <w:commentReference w:id="51"/>
      </w:r>
      <w:r w:rsidR="0094529B">
        <w:t xml:space="preserve"> </w:t>
      </w:r>
      <w:r w:rsidR="003B6ADA">
        <w:t xml:space="preserve">of these challenges, methods for automatically monitoring habitat loss </w:t>
      </w:r>
      <w:r w:rsidR="00E95A83">
        <w:t>could</w:t>
      </w:r>
      <w:r w:rsidR="003B6ADA">
        <w:t xml:space="preserve"> substantially improve the effectiveness of</w:t>
      </w:r>
      <w:r w:rsidR="00E95A83">
        <w:t xml:space="preserve"> the</w:t>
      </w:r>
      <w:r w:rsidR="003B6ADA">
        <w:t xml:space="preserve"> ESA.</w:t>
      </w:r>
      <w:r w:rsidR="004C5222">
        <w:t xml:space="preserve"> </w:t>
      </w:r>
    </w:p>
    <w:p w14:paraId="405B67DC" w14:textId="6104F8A8"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well pads and roads in habitat that was supposedly protected under the plan.  None of the disturbances appeared in the </w:t>
      </w:r>
      <w:r w:rsidR="006D4228">
        <w:t xml:space="preserve">monthly </w:t>
      </w:r>
      <w:r w:rsidR="00104234">
        <w:t>monitoring reports the permittee provided to the Service</w:t>
      </w:r>
      <w:r w:rsidR="00D3252F">
        <w:t>.</w:t>
      </w:r>
      <w:r w:rsidR="00405D17">
        <w:t xml:space="preserve">  Two years later, </w:t>
      </w:r>
      <w:r w:rsidR="006D4228">
        <w:t>while browsing on Google Earth and reviewing a random set of ESA habitat conservation plans</w:t>
      </w:r>
      <w:r w:rsidR="00D3252F">
        <w:t xml:space="preserve"> (HCPs)</w:t>
      </w:r>
      <w:r w:rsidR="006D4228">
        <w:t xml:space="preserve">, we </w:t>
      </w:r>
      <w:r w:rsidR="00405D17">
        <w:t xml:space="preserve">encountered another </w:t>
      </w:r>
      <w:r w:rsidR="00A862BB">
        <w:t xml:space="preserve">example of </w:t>
      </w:r>
      <w:r w:rsidR="004076F8">
        <w:t xml:space="preserve">apparent </w:t>
      </w:r>
      <w:r w:rsidR="00405D17">
        <w:t>noncompliance</w:t>
      </w:r>
      <w:r w:rsidR="006D4228">
        <w:t>.  Satellite images revealed that under a</w:t>
      </w:r>
      <w:r w:rsidR="00B05A93">
        <w:t>n</w:t>
      </w:r>
      <w:r w:rsidR="006D4228">
        <w:t xml:space="preserve"> HCP for the eastern indigo </w:t>
      </w:r>
      <w:r w:rsidR="004076F8">
        <w:t>snake</w:t>
      </w:r>
      <w:r w:rsidR="00B05A93">
        <w:t xml:space="preserve"> in Georgia</w:t>
      </w:r>
      <w:r w:rsidR="004076F8">
        <w:t xml:space="preserv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r w:rsidR="003901D5">
        <w:t xml:space="preserve">Left </w:t>
      </w:r>
      <w:r w:rsidR="001D7E92">
        <w:t>unresolved, this problem could</w:t>
      </w:r>
      <w:r w:rsidR="00455955">
        <w:t xml:space="preserve"> become the weakes</w:t>
      </w:r>
      <w:r w:rsidR="003846CF">
        <w:t xml:space="preserve">t link to conserving </w:t>
      </w:r>
      <w:r w:rsidR="00D3252F">
        <w:t>m</w:t>
      </w:r>
      <w:r w:rsidR="003846CF">
        <w:t>a</w:t>
      </w:r>
      <w:r w:rsidR="00D3252F">
        <w:t>ny</w:t>
      </w:r>
      <w:r w:rsidR="003846CF">
        <w:t xml:space="preserve"> species</w:t>
      </w:r>
      <w:r w:rsidR="00A533B7">
        <w:t xml:space="preserve">, </w:t>
      </w:r>
      <w:r w:rsidR="00455955">
        <w:t>undermining the expensive and difficult work of listing the species, designating critical habitat, and negotiating conservation agreement</w:t>
      </w:r>
      <w:r w:rsidR="00A533B7">
        <w:t>s</w:t>
      </w:r>
      <w:r w:rsidR="00455955">
        <w:t xml:space="preserve">. </w:t>
      </w:r>
    </w:p>
    <w:p w14:paraId="0DAC4575" w14:textId="7E4BAEE6"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a species’ </w:t>
      </w:r>
      <w:r w:rsidR="00D3252F">
        <w:t xml:space="preserve">habitat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Unfortunately, the Service has no nationwide program to acquire this type of knowledge.</w:t>
      </w:r>
      <w:r w:rsidR="00E95A83">
        <w:t xml:space="preserve">  Although the challenge of inadequate monitoring is not new, most </w:t>
      </w:r>
      <w:r w:rsidR="00F724F8">
        <w:t xml:space="preserve">proposed </w:t>
      </w:r>
      <w:r w:rsidR="00E95A83">
        <w:t xml:space="preserve">solutions to date have relied heavily on the generosity of Congressional appropriators, a strategy that seems untenable given the </w:t>
      </w:r>
      <w:del w:id="52" w:author="Jacob Malcom" w:date="2017-07-06T13:22:00Z">
        <w:r w:rsidR="00E95A83" w:rsidDel="002B0B8B">
          <w:delText>current proposals</w:delText>
        </w:r>
      </w:del>
      <w:ins w:id="53" w:author="Jacob Malcom" w:date="2017-07-06T13:22:00Z">
        <w:r w:rsidR="002B0B8B">
          <w:t>decades-long push</w:t>
        </w:r>
      </w:ins>
      <w:r w:rsidR="00E95A83">
        <w:t xml:space="preserve"> to downsize the federal government.  </w:t>
      </w:r>
    </w:p>
    <w:p w14:paraId="534ECE05" w14:textId="38F4D5D5" w:rsidR="0066132C" w:rsidRDefault="00ED173A" w:rsidP="00D52048">
      <w:pPr>
        <w:rPr>
          <w:ins w:id="54" w:author="Jacob Malcom" w:date="2017-07-06T14:08:00Z"/>
        </w:rPr>
      </w:pPr>
      <w:r>
        <w:t>Fortunately,</w:t>
      </w:r>
      <w:r w:rsidR="003846CF">
        <w:t xml:space="preserve"> </w:t>
      </w:r>
      <w:r w:rsidR="00E66F3E" w:rsidRPr="00E66F3E">
        <w:t xml:space="preserve">technology </w:t>
      </w:r>
      <w:commentRangeStart w:id="55"/>
      <w:del w:id="56" w:author="Jacob Malcom" w:date="2017-07-06T13:24:00Z">
        <w:r w:rsidR="003846CF" w:rsidDel="00F60301">
          <w:delText xml:space="preserve">empowers </w:delText>
        </w:r>
        <w:r w:rsidR="006D4CF0" w:rsidDel="00F60301">
          <w:delText>the public to</w:delText>
        </w:r>
      </w:del>
      <w:ins w:id="57" w:author="Jacob Malcom" w:date="2017-07-06T13:24:00Z">
        <w:r w:rsidR="00F60301">
          <w:t>can be leveraged to</w:t>
        </w:r>
      </w:ins>
      <w:commentRangeEnd w:id="55"/>
      <w:ins w:id="58" w:author="Jacob Malcom" w:date="2017-07-06T13:27:00Z">
        <w:r w:rsidR="00440E05">
          <w:rPr>
            <w:rStyle w:val="CommentReference"/>
          </w:rPr>
          <w:commentReference w:id="55"/>
        </w:r>
      </w:ins>
      <w:r w:rsidR="006D4CF0">
        <w:t xml:space="preserve"> </w:t>
      </w:r>
      <w:r w:rsidR="008E5421">
        <w:t xml:space="preserve">help solve </w:t>
      </w:r>
      <w:commentRangeStart w:id="59"/>
      <w:r w:rsidR="008E5421">
        <w:t>th</w:t>
      </w:r>
      <w:ins w:id="60" w:author="Jacob Malcom" w:date="2017-07-06T13:24:00Z">
        <w:r w:rsidR="00F60301">
          <w:t>e</w:t>
        </w:r>
      </w:ins>
      <w:commentRangeEnd w:id="59"/>
      <w:ins w:id="61" w:author="Jacob Malcom" w:date="2017-07-06T13:26:00Z">
        <w:r w:rsidR="00440E05">
          <w:rPr>
            <w:rStyle w:val="CommentReference"/>
          </w:rPr>
          <w:commentReference w:id="59"/>
        </w:r>
      </w:ins>
      <w:del w:id="62" w:author="Jacob Malcom" w:date="2017-07-06T13:24:00Z">
        <w:r w:rsidR="00D3252F" w:rsidDel="00F60301">
          <w:delText>is</w:delText>
        </w:r>
      </w:del>
      <w:r w:rsidR="008E5421">
        <w:t xml:space="preserve"> challenge</w:t>
      </w:r>
      <w:ins w:id="63" w:author="Jacob Malcom" w:date="2017-07-06T13:25:00Z">
        <w:r w:rsidR="00F60301">
          <w:t xml:space="preserve"> of cost-effective monitoring</w:t>
        </w:r>
      </w:ins>
      <w:r w:rsidR="006D4CF0">
        <w:t xml:space="preserve">.  </w:t>
      </w:r>
      <w:r w:rsidR="008E5421">
        <w:t>Perhaps t</w:t>
      </w:r>
      <w:r w:rsidR="00E66F3E" w:rsidRPr="00E66F3E">
        <w:t xml:space="preserve">he most promising solution comes from the growing availability of free </w:t>
      </w:r>
      <w:r w:rsidR="00E66F3E" w:rsidRPr="00E66F3E">
        <w:lastRenderedPageBreak/>
        <w:t xml:space="preserve">satellite images and other remote sensing data.  </w:t>
      </w:r>
      <w:del w:id="64" w:author="Jacob Malcom" w:date="2017-07-06T14:08:00Z">
        <w:r w:rsidR="003846CF" w:rsidDel="0066132C">
          <w:delText xml:space="preserve">These data, </w:delText>
        </w:r>
        <w:r w:rsidR="008E5421" w:rsidDel="0066132C">
          <w:delText>w</w:delText>
        </w:r>
      </w:del>
      <w:ins w:id="65" w:author="Jacob Malcom" w:date="2017-07-06T14:08:00Z">
        <w:r w:rsidR="0066132C">
          <w:t>W</w:t>
        </w:r>
      </w:ins>
      <w:r w:rsidR="008E5421">
        <w:t xml:space="preserve">hen </w:t>
      </w:r>
      <w:r w:rsidR="003846CF">
        <w:t xml:space="preserve">combined with </w:t>
      </w:r>
      <w:r w:rsidR="008E5421">
        <w:t xml:space="preserve">information on species range and </w:t>
      </w:r>
      <w:ins w:id="66" w:author="Jacob Malcom" w:date="2017-07-06T14:08:00Z">
        <w:r w:rsidR="0066132C">
          <w:t xml:space="preserve">areas </w:t>
        </w:r>
      </w:ins>
      <w:r w:rsidR="008E5421">
        <w:t xml:space="preserve">permitted </w:t>
      </w:r>
      <w:del w:id="67" w:author="Jacob Malcom" w:date="2017-07-06T14:08:00Z">
        <w:r w:rsidR="008E5421" w:rsidDel="0066132C">
          <w:delText>areas</w:delText>
        </w:r>
      </w:del>
      <w:ins w:id="68" w:author="Jacob Malcom" w:date="2017-07-06T14:08:00Z">
        <w:r w:rsidR="0066132C">
          <w:t>for habitat disturbance or destruction</w:t>
        </w:r>
      </w:ins>
      <w:r w:rsidR="008E5421">
        <w:t xml:space="preserve">, </w:t>
      </w:r>
      <w:ins w:id="69" w:author="Jacob Malcom" w:date="2017-07-06T14:08:00Z">
        <w:r w:rsidR="0066132C">
          <w:t xml:space="preserve">these data </w:t>
        </w:r>
      </w:ins>
      <w:r w:rsidR="008E5421">
        <w:t>open a wealt</w:t>
      </w:r>
      <w:r w:rsidR="003E44FE">
        <w:t xml:space="preserve">h of opportunities for habitat and compliance monitoring.  </w:t>
      </w:r>
      <w:ins w:id="70" w:author="Jacob Malcom" w:date="2017-07-06T14:09:00Z">
        <w:r w:rsidR="0066132C">
          <w:t xml:space="preserve">And because </w:t>
        </w:r>
      </w:ins>
      <w:ins w:id="71" w:author="Jacob Malcom" w:date="2017-07-06T14:17:00Z">
        <w:r w:rsidR="00477C25">
          <w:t xml:space="preserve">all of these data </w:t>
        </w:r>
      </w:ins>
      <w:ins w:id="72" w:author="Jacob Malcom" w:date="2017-07-06T14:25:00Z">
        <w:r w:rsidR="006F12A9">
          <w:t xml:space="preserve">are or </w:t>
        </w:r>
      </w:ins>
      <w:ins w:id="73" w:author="Jacob Malcom" w:date="2017-07-06T14:17:00Z">
        <w:r w:rsidR="00477C25">
          <w:t>can be made readi</w:t>
        </w:r>
        <w:r w:rsidR="006F12A9">
          <w:t xml:space="preserve">ly available online, </w:t>
        </w:r>
      </w:ins>
      <w:ins w:id="74" w:author="Jacob Malcom" w:date="2017-07-06T14:26:00Z">
        <w:r w:rsidR="006F12A9">
          <w:t>it means anyone—including government employees, conservation partners, and the public</w:t>
        </w:r>
      </w:ins>
      <w:ins w:id="75" w:author="Jacob Malcom" w:date="2017-07-06T14:27:00Z">
        <w:r w:rsidR="006F12A9">
          <w:t>—</w:t>
        </w:r>
      </w:ins>
      <w:ins w:id="76" w:author="Jacob Malcom" w:date="2017-07-06T14:26:00Z">
        <w:r w:rsidR="006F12A9">
          <w:t xml:space="preserve">can </w:t>
        </w:r>
      </w:ins>
      <w:ins w:id="77" w:author="Jacob Malcom" w:date="2017-07-06T14:27:00Z">
        <w:r w:rsidR="006F12A9">
          <w:t>use them to improve conservation.</w:t>
        </w:r>
      </w:ins>
    </w:p>
    <w:p w14:paraId="24F14783" w14:textId="7663E6B7" w:rsidR="003E44FE" w:rsidDel="006F12A9" w:rsidRDefault="00DF25D7" w:rsidP="00D52048">
      <w:pPr>
        <w:rPr>
          <w:del w:id="78" w:author="Jacob Malcom" w:date="2017-07-06T14:28:00Z"/>
        </w:rPr>
      </w:pPr>
      <w:del w:id="79" w:author="Jacob Malcom" w:date="2017-07-06T14:27:00Z">
        <w:r w:rsidDel="006F12A9">
          <w:delText>As explained earlier,</w:delText>
        </w:r>
      </w:del>
      <w:ins w:id="80" w:author="Jacob Malcom" w:date="2017-07-06T14:27:00Z">
        <w:r w:rsidR="006F12A9">
          <w:t>While</w:t>
        </w:r>
      </w:ins>
      <w:r>
        <w:t xml:space="preserve"> we have already used satellite image</w:t>
      </w:r>
      <w:r w:rsidR="00C818B9">
        <w:t>s for compliance monitoring for the dunes sagebrush lizard and indigo snake</w:t>
      </w:r>
      <w:del w:id="81" w:author="Jacob Malcom" w:date="2017-07-06T14:27:00Z">
        <w:r w:rsidR="00C818B9" w:rsidDel="006F12A9">
          <w:delText>.  Those projects, however,</w:delText>
        </w:r>
      </w:del>
      <w:ins w:id="82" w:author="Jacob Malcom" w:date="2017-07-06T14:27:00Z">
        <w:r w:rsidR="006F12A9">
          <w:t>, these projects</w:t>
        </w:r>
      </w:ins>
      <w:r w:rsidR="00C818B9">
        <w:t xml:space="preserve"> required us to visually identify habitat disturbances.  </w:t>
      </w:r>
      <w:r w:rsidR="00D773CE">
        <w:t>For example, we had to pan around a map to find new oil drilling pads and roads</w:t>
      </w:r>
      <w:ins w:id="83" w:author="Jacob Malcom" w:date="2017-07-06T14:31:00Z">
        <w:r w:rsidR="00913651">
          <w:t xml:space="preserve"> and manually outl</w:t>
        </w:r>
        <w:r w:rsidR="00F14E92">
          <w:t xml:space="preserve">ine forest parcels to find </w:t>
        </w:r>
      </w:ins>
      <w:ins w:id="84" w:author="Jacob Malcom" w:date="2017-07-06T14:42:00Z">
        <w:r w:rsidR="00F14E92">
          <w:t>unauthorized changes</w:t>
        </w:r>
      </w:ins>
      <w:r w:rsidR="00D773CE">
        <w:t xml:space="preserve">.  </w:t>
      </w:r>
      <w:r w:rsidR="009D3960">
        <w:t>While th</w:t>
      </w:r>
      <w:ins w:id="85" w:author="Jacob Malcom" w:date="2017-07-06T14:42:00Z">
        <w:r w:rsidR="00F14E92">
          <w:t>is</w:t>
        </w:r>
      </w:ins>
      <w:del w:id="86" w:author="Jacob Malcom" w:date="2017-07-06T14:42:00Z">
        <w:r w:rsidR="009D3960" w:rsidDel="00F14E92">
          <w:delText>at</w:delText>
        </w:r>
      </w:del>
      <w:r w:rsidR="009D3960">
        <w:t xml:space="preserve"> approach works for smaller landscapes, it is infeasible for species spanning multiple states or for a nationwide monitoring program.  </w:t>
      </w:r>
    </w:p>
    <w:p w14:paraId="04B86773" w14:textId="5B8DA9CF" w:rsidR="004B6983" w:rsidRDefault="008440AE" w:rsidP="00E66F3E">
      <w:pPr>
        <w:rPr>
          <w:ins w:id="87" w:author="Jacob Malcom" w:date="2017-07-06T14:28:00Z"/>
        </w:rPr>
      </w:pPr>
      <w:r>
        <w:t xml:space="preserve">A large-scale monitoring program would </w:t>
      </w:r>
      <w:r w:rsidR="00ED173A">
        <w:t>require methods to</w:t>
      </w:r>
      <w:r>
        <w:t xml:space="preserve"> </w:t>
      </w:r>
      <w:r w:rsidR="00E66F3E" w:rsidRPr="00CA614F">
        <w:rPr>
          <w:i/>
        </w:rPr>
        <w:t>automatically</w:t>
      </w:r>
      <w:r w:rsidR="00E66F3E" w:rsidRPr="00E66F3E">
        <w:t xml:space="preserve"> detect infrastructure and other habitat changes.  </w:t>
      </w:r>
      <w:ins w:id="88" w:author="Jacob Malcom" w:date="2017-07-06T14:31:00Z">
        <w:r w:rsidR="00913651">
          <w:t>Recent advances in machine learning and computer vision</w:t>
        </w:r>
      </w:ins>
      <w:del w:id="89" w:author="Jacob Malcom" w:date="2017-07-06T14:32:00Z">
        <w:r w:rsidR="00B21C3F" w:rsidDel="00913651">
          <w:delText>Computer algorithms, for example, would</w:delText>
        </w:r>
      </w:del>
      <w:ins w:id="90" w:author="Jacob Malcom" w:date="2017-07-06T14:32:00Z">
        <w:r w:rsidR="00913651">
          <w:t xml:space="preserve"> are capable of</w:t>
        </w:r>
      </w:ins>
      <w:ins w:id="91" w:author="Jacob Malcom" w:date="2017-07-06T14:33:00Z">
        <w:r w:rsidR="00913651">
          <w:t xml:space="preserve"> rapidly</w:t>
        </w:r>
      </w:ins>
      <w:ins w:id="92" w:author="Jacob Malcom" w:date="2017-07-06T14:32:00Z">
        <w:r w:rsidR="00913651">
          <w:t xml:space="preserve"> identifying </w:t>
        </w:r>
      </w:ins>
      <w:ins w:id="93" w:author="Jacob Malcom" w:date="2017-07-06T14:33:00Z">
        <w:r w:rsidR="00913651">
          <w:t>habitat changes across landscapes covering millions of acres.</w:t>
        </w:r>
      </w:ins>
      <w:r w:rsidR="00B21C3F">
        <w:t xml:space="preserve"> </w:t>
      </w:r>
      <w:ins w:id="94" w:author="Jacob Malcom" w:date="2017-07-06T14:33:00Z">
        <w:r w:rsidR="00913651">
          <w:t xml:space="preserve">For example, these algorithms can be trained to </w:t>
        </w:r>
      </w:ins>
      <w:r w:rsidR="00B21C3F">
        <w:t>detect n</w:t>
      </w:r>
      <w:r>
        <w:t>ew oil pads and roads</w:t>
      </w:r>
      <w:del w:id="95" w:author="Jacob Malcom" w:date="2017-07-06T14:34:00Z">
        <w:r w:rsidR="00B21C3F" w:rsidDel="00913651">
          <w:delText xml:space="preserve"> </w:delText>
        </w:r>
        <w:r w:rsidDel="00913651">
          <w:delText xml:space="preserve">and </w:delText>
        </w:r>
        <w:r w:rsidR="00B21C3F" w:rsidDel="00913651">
          <w:delText xml:space="preserve">then </w:delText>
        </w:r>
        <w:r w:rsidDel="00913651">
          <w:delText>present</w:delText>
        </w:r>
        <w:r w:rsidR="00B21C3F" w:rsidDel="00913651">
          <w:delText xml:space="preserve"> the</w:delText>
        </w:r>
      </w:del>
      <w:ins w:id="96" w:author="Jacob Malcom" w:date="2017-07-06T14:34:00Z">
        <w:r w:rsidR="00913651">
          <w:t>, then the</w:t>
        </w:r>
      </w:ins>
      <w:r w:rsidR="00B21C3F">
        <w:t xml:space="preserve"> results </w:t>
      </w:r>
      <w:del w:id="97" w:author="Jacob Malcom" w:date="2017-07-06T14:34:00Z">
        <w:r w:rsidR="00B21C3F" w:rsidDel="00913651">
          <w:delText xml:space="preserve">to </w:delText>
        </w:r>
      </w:del>
      <w:ins w:id="98" w:author="Jacob Malcom" w:date="2017-07-06T14:34:00Z">
        <w:r w:rsidR="00913651">
          <w:t xml:space="preserve">can be evaluated by </w:t>
        </w:r>
      </w:ins>
      <w:r w:rsidR="00B21C3F">
        <w:t xml:space="preserve">a </w:t>
      </w:r>
      <w:del w:id="99" w:author="Jacob Malcom" w:date="2017-07-06T14:34:00Z">
        <w:r w:rsidR="00B21C3F" w:rsidDel="00913651">
          <w:delText>person</w:delText>
        </w:r>
        <w:r w:rsidDel="00913651">
          <w:delText xml:space="preserve"> </w:delText>
        </w:r>
      </w:del>
      <w:ins w:id="100" w:author="Jacob Malcom" w:date="2017-07-06T14:34:00Z">
        <w:r w:rsidR="00913651">
          <w:t xml:space="preserve">humans </w:t>
        </w:r>
      </w:ins>
      <w:r>
        <w:t xml:space="preserve">for verification.  </w:t>
      </w:r>
      <w:ins w:id="101" w:author="Jacob Malcom" w:date="2017-07-06T14:39:00Z">
        <w:r w:rsidR="00327CD7">
          <w:t>But</w:t>
        </w:r>
      </w:ins>
      <w:ins w:id="102" w:author="Jacob Malcom" w:date="2017-07-06T14:38:00Z">
        <w:r w:rsidR="00327CD7">
          <w:t xml:space="preserve"> we are unaware of any such work for ESA agreements and </w:t>
        </w:r>
        <w:commentRangeStart w:id="103"/>
        <w:r w:rsidR="00327CD7">
          <w:t>critical habitat</w:t>
        </w:r>
        <w:commentRangeEnd w:id="103"/>
        <w:r w:rsidR="00327CD7">
          <w:rPr>
            <w:rStyle w:val="CommentReference"/>
          </w:rPr>
          <w:commentReference w:id="103"/>
        </w:r>
        <w:r w:rsidR="00327CD7">
          <w:t>.</w:t>
        </w:r>
      </w:ins>
    </w:p>
    <w:p w14:paraId="5751344C" w14:textId="701F7CE0" w:rsidR="00E66F3E" w:rsidRPr="00E66F3E" w:rsidRDefault="00327CD7" w:rsidP="00E66F3E">
      <w:ins w:id="104" w:author="Jacob Malcom" w:date="2017-07-06T14:39:00Z">
        <w:r>
          <w:t xml:space="preserve">Here we report on </w:t>
        </w:r>
      </w:ins>
      <w:del w:id="105" w:author="Jacob Malcom" w:date="2017-07-06T14:38:00Z">
        <w:r w:rsidR="00CA614F" w:rsidDel="00327CD7">
          <w:delText>Because we are unaware of any such work</w:delText>
        </w:r>
        <w:r w:rsidR="0056360E" w:rsidDel="00327CD7">
          <w:delText xml:space="preserve"> </w:delText>
        </w:r>
        <w:r w:rsidR="00D76AEE" w:rsidDel="00327CD7">
          <w:delText>for ESA agreemen</w:delText>
        </w:r>
        <w:r w:rsidR="0056360E" w:rsidDel="00327CD7">
          <w:delText>ts</w:delText>
        </w:r>
        <w:r w:rsidR="00D76AEE" w:rsidDel="00327CD7">
          <w:delText xml:space="preserve"> and </w:delText>
        </w:r>
        <w:commentRangeStart w:id="106"/>
        <w:r w:rsidR="00D76AEE" w:rsidDel="00327CD7">
          <w:delText>critical habitat</w:delText>
        </w:r>
        <w:commentRangeEnd w:id="106"/>
        <w:r w:rsidR="004B6983" w:rsidDel="00327CD7">
          <w:rPr>
            <w:rStyle w:val="CommentReference"/>
          </w:rPr>
          <w:commentReference w:id="106"/>
        </w:r>
        <w:r w:rsidR="00CA614F" w:rsidDel="00327CD7">
          <w:delText xml:space="preserve">, </w:delText>
        </w:r>
      </w:del>
      <w:del w:id="107" w:author="Jacob Malcom" w:date="2017-07-06T14:39:00Z">
        <w:r w:rsidR="00CA614F" w:rsidDel="00327CD7">
          <w:delText xml:space="preserve">we </w:delText>
        </w:r>
      </w:del>
      <w:del w:id="108" w:author="Jacob Malcom" w:date="2017-07-06T14:32:00Z">
        <w:r w:rsidR="00D76AEE" w:rsidDel="00913651">
          <w:delText xml:space="preserve">decided to </w:delText>
        </w:r>
      </w:del>
      <w:del w:id="109" w:author="Jacob Malcom" w:date="2017-07-06T14:39:00Z">
        <w:r w:rsidR="00D76AEE" w:rsidDel="00327CD7">
          <w:delText xml:space="preserve">develop </w:delText>
        </w:r>
      </w:del>
      <w:r w:rsidR="00D76AEE">
        <w:t>a</w:t>
      </w:r>
      <w:r w:rsidR="003B6ADA">
        <w:t>n automated</w:t>
      </w:r>
      <w:r w:rsidR="00D76AEE">
        <w:t xml:space="preserve"> habitat change-detection algorithm </w:t>
      </w:r>
      <w:ins w:id="110" w:author="Jacob Malcom" w:date="2017-07-06T14:39:00Z">
        <w:r>
          <w:t xml:space="preserve">we developed to help fill the </w:t>
        </w:r>
      </w:ins>
      <w:ins w:id="111" w:author="Jacob Malcom" w:date="2017-07-06T14:41:00Z">
        <w:r w:rsidR="004F79F2">
          <w:t xml:space="preserve">gap </w:t>
        </w:r>
      </w:ins>
      <w:ins w:id="112" w:author="Jacob Malcom" w:date="2017-07-06T14:43:00Z">
        <w:r w:rsidR="00F14E92">
          <w:t xml:space="preserve">of ESA monitoring needs.  </w:t>
        </w:r>
      </w:ins>
      <w:del w:id="113" w:author="Jacob Malcom" w:date="2017-07-06T14:43:00Z">
        <w:r w:rsidR="00D76AEE" w:rsidDel="00F14E92">
          <w:delText xml:space="preserve">and </w:delText>
        </w:r>
      </w:del>
      <w:ins w:id="114" w:author="Jacob Malcom" w:date="2017-07-06T14:43:00Z">
        <w:r w:rsidR="00F14E92">
          <w:t xml:space="preserve">We </w:t>
        </w:r>
      </w:ins>
      <w:r w:rsidR="00ED173A">
        <w:t xml:space="preserve">evaluate </w:t>
      </w:r>
      <w:del w:id="115" w:author="Jacob Malcom" w:date="2017-07-06T14:44:00Z">
        <w:r w:rsidR="00ED173A" w:rsidDel="00F14E92">
          <w:delText>i</w:delText>
        </w:r>
        <w:r w:rsidR="00D76AEE" w:rsidDel="00F14E92">
          <w:delText xml:space="preserve">ts </w:delText>
        </w:r>
      </w:del>
      <w:ins w:id="116" w:author="Jacob Malcom" w:date="2017-07-06T14:44:00Z">
        <w:r w:rsidR="00F14E92">
          <w:t xml:space="preserve">the </w:t>
        </w:r>
      </w:ins>
      <w:r w:rsidR="00ED173A">
        <w:t xml:space="preserve">utility </w:t>
      </w:r>
      <w:ins w:id="117" w:author="Jacob Malcom" w:date="2017-07-06T14:44:00Z">
        <w:r w:rsidR="00F14E92">
          <w:t xml:space="preserve">of the approach using </w:t>
        </w:r>
      </w:ins>
      <w:del w:id="118" w:author="Jacob Malcom" w:date="2017-07-06T14:44:00Z">
        <w:r w:rsidR="00ED173A" w:rsidDel="00F14E92">
          <w:delText xml:space="preserve">through </w:delText>
        </w:r>
      </w:del>
      <w:r w:rsidR="00D76AEE">
        <w:t>the lesser prairie-chicken</w:t>
      </w:r>
      <w:r w:rsidR="00CD5643">
        <w:t xml:space="preserve"> (</w:t>
      </w:r>
      <w:proofErr w:type="spellStart"/>
      <w:r w:rsidR="00CD5643">
        <w:rPr>
          <w:i/>
        </w:rPr>
        <w:t>Tympanus</w:t>
      </w:r>
      <w:proofErr w:type="spellEnd"/>
      <w:r w:rsidR="00CD5643">
        <w:rPr>
          <w:i/>
        </w:rPr>
        <w:t xml:space="preserve"> </w:t>
      </w:r>
      <w:proofErr w:type="spellStart"/>
      <w:r w:rsidR="00CD5643">
        <w:rPr>
          <w:i/>
        </w:rPr>
        <w:t>pallidicinctus</w:t>
      </w:r>
      <w:proofErr w:type="spellEnd"/>
      <w:r w:rsidR="00CD5643">
        <w:t>)</w:t>
      </w:r>
      <w:del w:id="119" w:author="Jacob Malcom" w:date="2017-07-06T14:44:00Z">
        <w:r w:rsidR="00CD5643" w:rsidDel="00F14E92">
          <w:delText>.</w:delText>
        </w:r>
        <w:r w:rsidR="00CD4B00" w:rsidDel="00F14E92">
          <w:delText xml:space="preserve">  We selected this species </w:delText>
        </w:r>
        <w:r w:rsidR="00CD5643" w:rsidDel="00F14E92">
          <w:delText>because</w:delText>
        </w:r>
      </w:del>
      <w:ins w:id="120" w:author="Jacob Malcom" w:date="2017-07-06T14:44:00Z">
        <w:r w:rsidR="00F14E92">
          <w:t xml:space="preserve"> as a model species:</w:t>
        </w:r>
      </w:ins>
      <w:r w:rsidR="00CD5643">
        <w:t xml:space="preserve"> it is wide</w:t>
      </w:r>
      <w:r w:rsidR="00D3252F">
        <w:t xml:space="preserve"> </w:t>
      </w:r>
      <w:r w:rsidR="00CD5643">
        <w:t xml:space="preserve">ranging (five states), occupies habitat that is not </w:t>
      </w:r>
      <w:r w:rsidR="00CD4B00">
        <w:t xml:space="preserve">regularly covered in clouds (thus allowing for clear satellite images), and has experienced extensive habitat loss from </w:t>
      </w:r>
      <w:r w:rsidR="00205AD5">
        <w:t xml:space="preserve">a variety of </w:t>
      </w:r>
      <w:r w:rsidR="00CD4B00">
        <w:t xml:space="preserve">infrastructure projects that </w:t>
      </w:r>
      <w:r w:rsidR="00205AD5">
        <w:t>can be</w:t>
      </w:r>
      <w:r w:rsidR="00CD4B00">
        <w:t xml:space="preserve"> detect</w:t>
      </w:r>
      <w:r w:rsidR="00205AD5">
        <w:t>ed</w:t>
      </w:r>
      <w:r w:rsidR="00CD4B00">
        <w:t xml:space="preserve"> using satellites</w:t>
      </w:r>
      <w:r w:rsidR="00310113">
        <w:t xml:space="preserve"> and that often involve ESA permits.</w:t>
      </w:r>
      <w:r w:rsidR="00CD4B00">
        <w:t xml:space="preserve">  </w:t>
      </w:r>
      <w:r w:rsidR="00ED3D91">
        <w:t xml:space="preserve">By showing how automated change detection </w:t>
      </w:r>
      <w:del w:id="121" w:author="Jacob Malcom" w:date="2017-07-06T14:45:00Z">
        <w:r w:rsidR="00ED3D91" w:rsidDel="00FB347F">
          <w:delText>could apply</w:delText>
        </w:r>
      </w:del>
      <w:ins w:id="122" w:author="Jacob Malcom" w:date="2017-07-06T14:45:00Z">
        <w:r w:rsidR="00FB347F">
          <w:t>applies</w:t>
        </w:r>
      </w:ins>
      <w:r w:rsidR="00ED3D91">
        <w:t xml:space="preserve"> in an easy scenario, we </w:t>
      </w:r>
      <w:r w:rsidR="00871D14">
        <w:t xml:space="preserve">create the building blocks for tackling more difficult </w:t>
      </w:r>
      <w:del w:id="123" w:author="Jacob Malcom" w:date="2017-07-06T14:45:00Z">
        <w:r w:rsidR="00871D14" w:rsidDel="00FB347F">
          <w:delText>species and habitats</w:delText>
        </w:r>
      </w:del>
      <w:ins w:id="124" w:author="Jacob Malcom" w:date="2017-07-06T14:45:00Z">
        <w:r w:rsidR="00FB347F">
          <w:t>scenarios</w:t>
        </w:r>
      </w:ins>
      <w:r w:rsidR="00871D14">
        <w:t xml:space="preserve"> in the future.  </w:t>
      </w:r>
      <w:commentRangeStart w:id="125"/>
      <w:r w:rsidR="00E66F3E" w:rsidRPr="00E66F3E">
        <w:t>Further</w:t>
      </w:r>
      <w:ins w:id="126" w:author="Jacob Malcom" w:date="2017-07-06T14:46:00Z">
        <w:r w:rsidR="00FB347F">
          <w:t>more</w:t>
        </w:r>
        <w:commentRangeEnd w:id="125"/>
        <w:r w:rsidR="00FB347F">
          <w:rPr>
            <w:rStyle w:val="CommentReference"/>
          </w:rPr>
          <w:commentReference w:id="125"/>
        </w:r>
      </w:ins>
      <w:r w:rsidR="00E66F3E" w:rsidRPr="00E66F3E">
        <w:t xml:space="preserve">, the </w:t>
      </w:r>
      <w:ins w:id="127" w:author="Jacob Malcom" w:date="2017-07-06T14:46:00Z">
        <w:r w:rsidR="00FB347F">
          <w:t xml:space="preserve">court-ordered </w:t>
        </w:r>
      </w:ins>
      <w:r w:rsidR="00E66F3E" w:rsidRPr="00E66F3E">
        <w:t>d</w:t>
      </w:r>
      <w:r w:rsidR="00ED3D91">
        <w:t xml:space="preserve">elisting of the species in </w:t>
      </w:r>
      <w:r w:rsidR="00E66F3E" w:rsidRPr="00E66F3E">
        <w:t xml:space="preserve">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del w:id="128" w:author="Jacob Malcom" w:date="2017-07-06T14:47:00Z">
        <w:r w:rsidR="000B418D" w:rsidDel="00FB347F">
          <w:delText>Satellite images</w:delText>
        </w:r>
      </w:del>
      <w:ins w:id="129" w:author="Jacob Malcom" w:date="2017-07-06T14:47:00Z">
        <w:r w:rsidR="00FB347F">
          <w:t>We show that our approach</w:t>
        </w:r>
      </w:ins>
      <w:r w:rsidR="000B418D">
        <w:t xml:space="preserve"> offer</w:t>
      </w:r>
      <w:ins w:id="130" w:author="Jacob Malcom" w:date="2017-07-06T14:47:00Z">
        <w:r w:rsidR="00FB347F">
          <w:t>s</w:t>
        </w:r>
      </w:ins>
      <w:r w:rsidR="000B418D">
        <w:t xml:space="preserve"> a convenient way to a</w:t>
      </w:r>
      <w:r w:rsidR="00D3252F">
        <w:t>nswer</w:t>
      </w:r>
      <w:r w:rsidR="000B418D">
        <w:t xml:space="preserve"> that question.  </w:t>
      </w:r>
    </w:p>
    <w:p w14:paraId="61501AEE" w14:textId="77777777" w:rsidR="00A5193F" w:rsidRDefault="00A5193F" w:rsidP="00A5193F">
      <w:pPr>
        <w:pStyle w:val="Heading2"/>
      </w:pPr>
      <w:r>
        <w:t>Lesser Prairie</w:t>
      </w:r>
      <w:r w:rsidR="0004290B">
        <w:t>-</w:t>
      </w:r>
      <w:r>
        <w:t>Chicken</w:t>
      </w:r>
    </w:p>
    <w:p w14:paraId="5925F5B3" w14:textId="7F712738"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and the</w:t>
      </w:r>
      <w:r w:rsidR="00340B5A">
        <w:t xml:space="preserve"> </w:t>
      </w:r>
      <w:commentRangeStart w:id="131"/>
      <w:r w:rsidR="00340B5A">
        <w:t xml:space="preserve">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range</w:t>
      </w:r>
      <w:commentRangeEnd w:id="131"/>
      <w:r w:rsidR="00FB347F">
        <w:rPr>
          <w:rStyle w:val="CommentReference"/>
        </w:rPr>
        <w:commentReference w:id="131"/>
      </w:r>
      <w:r w:rsidR="006362D1">
        <w:t xml:space="preserv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del w:id="132" w:author="Jacob Malcom" w:date="2017-07-06T15:34:00Z">
        <w:r w:rsidR="00340B5A" w:rsidDel="00694CDC">
          <w:delText xml:space="preserve"> – a behavior adapted</w:delText>
        </w:r>
      </w:del>
      <w:ins w:id="133" w:author="Jacob Malcom" w:date="2017-07-06T15:34:00Z">
        <w:r w:rsidR="00694CDC">
          <w:t>, which may be an adaptation</w:t>
        </w:r>
      </w:ins>
      <w:r w:rsidR="00340B5A">
        <w:t xml:space="preserve"> to avoid aerial predators</w:t>
      </w:r>
      <w:r w:rsidR="00B04530">
        <w:t>.</w:t>
      </w:r>
      <w:r w:rsidR="00EF027E">
        <w:rPr>
          <w:rStyle w:val="FootnoteReference"/>
        </w:rPr>
        <w:footnoteReference w:id="4"/>
      </w:r>
      <w:r w:rsidR="00340B5A">
        <w:t xml:space="preserve">  </w:t>
      </w:r>
    </w:p>
    <w:p w14:paraId="204FBAAE" w14:textId="0924AC62" w:rsidR="00DD688A" w:rsidRPr="00A5193F" w:rsidRDefault="00DD688A" w:rsidP="00205AD5">
      <w:r>
        <w:rPr>
          <w:noProof/>
        </w:rPr>
        <w:lastRenderedPageBreak/>
        <w:drawing>
          <wp:anchor distT="0" distB="0" distL="114300" distR="114300" simplePos="0" relativeHeight="251658240" behindDoc="0" locked="0" layoutInCell="1" allowOverlap="1" wp14:anchorId="28A4D06B" wp14:editId="55DC5C9B">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01D987F2" wp14:editId="1140F60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745774AD" w14:textId="77777777" w:rsidR="00FB347F" w:rsidRPr="00DD688A" w:rsidRDefault="00FB347F" w:rsidP="00DD688A">
                            <w:pPr>
                              <w:pStyle w:val="Caption"/>
                              <w:contextualSpacing/>
                              <w:rPr>
                                <w:b/>
                                <w:sz w:val="20"/>
                                <w:szCs w:val="20"/>
                              </w:rPr>
                            </w:pPr>
                            <w:r>
                              <w:rPr>
                                <w:b/>
                                <w:sz w:val="20"/>
                                <w:szCs w:val="20"/>
                              </w:rPr>
                              <w:t>Lesser prairie-chicken range</w:t>
                            </w:r>
                          </w:p>
                          <w:p w14:paraId="5A23F660" w14:textId="77777777" w:rsidR="00FB347F" w:rsidRPr="00DD688A" w:rsidRDefault="00FB347F"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mo="http://schemas.microsoft.com/office/mac/office/2008/main" xmlns:mv="urn:schemas-microsoft-com:mac:vml">
            <w:pict>
              <v:shapetype w14:anchorId="01D987F2" id="_x0000_t202" coordsize="21600,21600" o:spt="202" path="m0,0l0,21600,21600,21600,21600,0xe">
                <v:stroke joinstyle="miter"/>
                <v:path gradientshapeok="t" o:connecttype="rect"/>
              </v:shapetype>
              <v:shape id="Text Box 8" o:spid="_x0000_s1026" type="#_x0000_t202" style="position:absolute;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" stroked="f">
                <v:textbox style="mso-fit-shape-to-text:t" inset="0,0,0,0">
                  <w:txbxContent>
                    <w:p w14:paraId="745774AD" w14:textId="77777777" w:rsidR="00FB347F" w:rsidRPr="00DD688A" w:rsidRDefault="00FB347F" w:rsidP="00DD688A">
                      <w:pPr>
                        <w:pStyle w:val="Caption"/>
                        <w:contextualSpacing/>
                        <w:rPr>
                          <w:b/>
                          <w:sz w:val="20"/>
                          <w:szCs w:val="20"/>
                        </w:rPr>
                      </w:pPr>
                      <w:r>
                        <w:rPr>
                          <w:b/>
                          <w:sz w:val="20"/>
                          <w:szCs w:val="20"/>
                        </w:rPr>
                        <w:t>Lesser prairie-chicken range</w:t>
                      </w:r>
                    </w:p>
                    <w:p w14:paraId="5A23F660" w14:textId="77777777" w:rsidR="00FB347F" w:rsidRPr="00DD688A" w:rsidRDefault="00FB347F"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73B38">
        <w:t>T</w:t>
      </w:r>
      <w:r w:rsidR="0089037B">
        <w:t xml:space="preserve">he Western Association of Fish and Wildlife Agencies </w:t>
      </w:r>
      <w:r w:rsidR="00C73B38">
        <w:t xml:space="preserve">(WAFWA) </w:t>
      </w:r>
      <w:r w:rsidR="0089037B">
        <w:t xml:space="preserve">developed </w:t>
      </w:r>
      <w:r w:rsidR="00D3252F">
        <w:t>the Lesser Prairie-Chicken R</w:t>
      </w:r>
      <w:r w:rsidR="00C0234E">
        <w:t>ange</w:t>
      </w:r>
      <w:r w:rsidR="00D3252F">
        <w:t>-</w:t>
      </w:r>
      <w:r w:rsidR="00C0234E">
        <w:t xml:space="preserve">wide </w:t>
      </w:r>
      <w:r w:rsidR="00D3252F">
        <w:t>C</w:t>
      </w:r>
      <w:r w:rsidR="00C0234E">
        <w:t xml:space="preserve">onservation </w:t>
      </w:r>
      <w:r w:rsidR="00D3252F">
        <w:t>P</w:t>
      </w:r>
      <w:r w:rsidR="00C0234E">
        <w:t>lan (RWP)</w:t>
      </w:r>
      <w:r w:rsidR="0004290B">
        <w:t xml:space="preserve"> </w:t>
      </w:r>
      <w:r w:rsidR="0089037B">
        <w:t>in 2013</w:t>
      </w:r>
      <w:r w:rsidR="00956F2D">
        <w:t>, before the U.S. Fish and Wil</w:t>
      </w:r>
      <w:r w:rsidR="00284FB5">
        <w:t>dlife Service listed it</w:t>
      </w:r>
      <w:r w:rsidR="00956F2D">
        <w:t xml:space="preserve"> in April 2014</w:t>
      </w:r>
      <w:r w:rsidR="0089037B">
        <w:t xml:space="preserve">.  </w:t>
      </w:r>
      <w:r w:rsidR="00956F2D">
        <w:t xml:space="preserve">Many landowners </w:t>
      </w:r>
      <w:r w:rsidR="00D3252F">
        <w:t>could</w:t>
      </w:r>
      <w:r w:rsidR="00956F2D">
        <w:t xml:space="preserve"> meet their ESA protection requirements for the LPC by enrolling in the RWP and adopting conservation measures to minimize and offset the effects of their land use activities on the species.  </w:t>
      </w:r>
      <w:r w:rsidR="005735A5">
        <w:t>A</w:t>
      </w:r>
      <w:r w:rsidR="00340B5A">
        <w:t xml:space="preserve"> court ruling on September 1, 2015</w:t>
      </w:r>
      <w:ins w:id="134" w:author="Jacob Malcom" w:date="2017-07-06T15:35:00Z">
        <w:r w:rsidR="00694CDC">
          <w:t>,</w:t>
        </w:r>
      </w:ins>
      <w:r w:rsidR="00340B5A">
        <w:t xml:space="preserve">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 xml:space="preserve">After the September </w:t>
      </w:r>
      <w:r w:rsidR="00B04530">
        <w:t>ruling</w:t>
      </w:r>
      <w:r w:rsidR="00B000C0">
        <w:t>, l</w:t>
      </w:r>
      <w:r w:rsidR="00284FB5">
        <w:t xml:space="preserve">andowners </w:t>
      </w:r>
      <w:r w:rsidR="00B000C0">
        <w:t xml:space="preserve">could </w:t>
      </w:r>
      <w:r w:rsidR="00284FB5">
        <w:t>still voluntarily enroll in t</w:t>
      </w:r>
      <w:r w:rsidR="005735A5">
        <w:t xml:space="preserve">he </w:t>
      </w:r>
      <w:r w:rsidR="00FA0F23">
        <w:t>RWP</w:t>
      </w:r>
      <w:r w:rsidR="00284FB5">
        <w:t xml:space="preserve"> but doing so no longer fulfill</w:t>
      </w:r>
      <w:r w:rsidR="00087840">
        <w:t>ed</w:t>
      </w:r>
      <w:r w:rsidR="00284FB5">
        <w:t xml:space="preserve"> an ESA legal obligation.</w:t>
      </w:r>
      <w:r w:rsidR="005735A5">
        <w:t xml:space="preserve"> </w:t>
      </w:r>
      <w:r w:rsidR="00B000C0">
        <w:t xml:space="preserve"> </w:t>
      </w:r>
      <w:r w:rsidR="00087840">
        <w:t>Without an</w:t>
      </w:r>
      <w:r w:rsidR="00CA4AB7">
        <w:t>y</w:t>
      </w:r>
      <w:r w:rsidR="00087840">
        <w:t xml:space="preserve"> mandatory </w:t>
      </w:r>
      <w:r w:rsidR="00CA4AB7">
        <w:t>ESA</w:t>
      </w:r>
      <w:r w:rsidR="00087840">
        <w:t xml:space="preserve"> protections after the delisting, many conservation</w:t>
      </w:r>
      <w:r w:rsidR="00CA4AB7">
        <w:t>ists</w:t>
      </w:r>
      <w:r w:rsidR="00087840">
        <w:t xml:space="preserve"> became concerned about </w:t>
      </w:r>
      <w:r w:rsidR="00C91BD3">
        <w:t xml:space="preserve">the extent to which the species would continue to lose habitat to energy development and agricultural conversion.  </w:t>
      </w:r>
      <w:ins w:id="135" w:author="Jacob Malcom" w:date="2017-07-06T15:37:00Z">
        <w:r w:rsidR="00694CDC">
          <w:t>Here w</w:t>
        </w:r>
      </w:ins>
      <w:del w:id="136" w:author="Jacob Malcom" w:date="2017-07-06T15:37:00Z">
        <w:r w:rsidR="00C91BD3" w:rsidDel="00694CDC">
          <w:delText>W</w:delText>
        </w:r>
      </w:del>
      <w:r w:rsidR="00C91BD3">
        <w:t xml:space="preserve">e </w:t>
      </w:r>
      <w:ins w:id="137" w:author="Jacob Malcom" w:date="2017-07-06T15:38:00Z">
        <w:r w:rsidR="00694CDC">
          <w:t xml:space="preserve">use our remote sensing approach to </w:t>
        </w:r>
      </w:ins>
      <w:r w:rsidR="00C91BD3">
        <w:t>quantify the extent of</w:t>
      </w:r>
      <w:del w:id="138" w:author="Jacob Malcom" w:date="2017-07-06T15:37:00Z">
        <w:r w:rsidR="00C91BD3" w:rsidDel="00694CDC">
          <w:delText xml:space="preserve"> th</w:delText>
        </w:r>
        <w:r w:rsidR="003F1DF6" w:rsidDel="00694CDC">
          <w:delText>is</w:delText>
        </w:r>
      </w:del>
      <w:ins w:id="139" w:author="Jacob Malcom" w:date="2017-07-06T15:37:00Z">
        <w:r w:rsidR="00694CDC">
          <w:t xml:space="preserve"> habitat loss and degradation since the species was delisted</w:t>
        </w:r>
      </w:ins>
      <w:del w:id="140" w:author="Jacob Malcom" w:date="2017-07-06T15:37:00Z">
        <w:r w:rsidR="00C91BD3" w:rsidDel="00694CDC">
          <w:delText xml:space="preserve"> loss</w:delText>
        </w:r>
      </w:del>
      <w:del w:id="141" w:author="Jacob Malcom" w:date="2017-07-06T15:38:00Z">
        <w:r w:rsidR="00C91BD3" w:rsidDel="00694CDC">
          <w:delText xml:space="preserve"> </w:delText>
        </w:r>
        <w:r w:rsidR="00340B5A" w:rsidDel="00694CDC">
          <w:delText>using remote sensing</w:delText>
        </w:r>
        <w:r w:rsidR="00C73B38" w:rsidDel="00694CDC">
          <w:delText xml:space="preserve"> data</w:delText>
        </w:r>
      </w:del>
      <w:r w:rsidR="00340B5A">
        <w:t>.</w:t>
      </w:r>
      <w:r w:rsidRPr="00DD688A">
        <w:t xml:space="preserve"> </w:t>
      </w:r>
    </w:p>
    <w:p w14:paraId="2DB97935" w14:textId="77777777" w:rsidR="003F1DF6" w:rsidRDefault="003F1DF6" w:rsidP="00A5193F">
      <w:pPr>
        <w:pStyle w:val="Heading2"/>
      </w:pPr>
    </w:p>
    <w:p w14:paraId="3F6BB17B" w14:textId="77777777" w:rsidR="00A5193F" w:rsidRDefault="00A5193F" w:rsidP="00A5193F">
      <w:pPr>
        <w:pStyle w:val="Heading2"/>
      </w:pPr>
      <w:r>
        <w:t>Remote Sensing</w:t>
      </w:r>
    </w:p>
    <w:p w14:paraId="2184A39C" w14:textId="77777777"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w:t>
      </w:r>
      <w:r w:rsidR="006A0E60">
        <w:t>,</w:t>
      </w:r>
      <w:r>
        <w:t xml:space="preserv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14:paraId="78856F09" w14:textId="0B5C7E6C" w:rsidR="009D0730" w:rsidRDefault="006362D1" w:rsidP="00281FC2">
      <w:r>
        <w:t xml:space="preserve">In </w:t>
      </w:r>
      <w:r w:rsidR="00FA0F23">
        <w:t>this analysis</w:t>
      </w:r>
      <w:r>
        <w:t>, we</w:t>
      </w:r>
      <w:r w:rsidR="00C91BD3">
        <w:t xml:space="preserve"> used Google Earth Engine –</w:t>
      </w:r>
      <w:r w:rsidR="00C25657">
        <w:t xml:space="preserve"> a p</w:t>
      </w:r>
      <w:r w:rsidR="00FA0F23">
        <w:t xml:space="preserve">latform providing </w:t>
      </w:r>
      <w:r w:rsidR="00F54A7C">
        <w:t xml:space="preserve">real-time </w:t>
      </w:r>
      <w:r w:rsidR="00FA0F23">
        <w:t xml:space="preserve">access to </w:t>
      </w:r>
      <w:commentRangeStart w:id="142"/>
      <w:r w:rsidR="00FA0F23">
        <w:t>ter</w:t>
      </w:r>
      <w:r w:rsidR="00C25657">
        <w:t xml:space="preserve">abytes of </w:t>
      </w:r>
      <w:r w:rsidR="005735A5">
        <w:t>satellite data</w:t>
      </w:r>
      <w:commentRangeEnd w:id="142"/>
      <w:r w:rsidR="00694CDC">
        <w:rPr>
          <w:rStyle w:val="CommentReference"/>
        </w:rPr>
        <w:commentReference w:id="142"/>
      </w:r>
      <w:del w:id="143" w:author="Jacob Malcom" w:date="2017-07-06T15:49:00Z">
        <w:r w:rsidR="00C25657" w:rsidDel="008D634C">
          <w:delText>,</w:delText>
        </w:r>
      </w:del>
      <w:r w:rsidR="00C25657">
        <w:t xml:space="preserve"> and </w:t>
      </w:r>
      <w:r>
        <w:t xml:space="preserve">the </w:t>
      </w:r>
      <w:r w:rsidR="00C25657">
        <w:t xml:space="preserve">cloud computing capabilities to analyze them – to create a process to </w:t>
      </w:r>
      <w:r w:rsidR="00D3252F">
        <w:t xml:space="preserve">automatically </w:t>
      </w:r>
      <w:r w:rsidR="00C25657">
        <w:t xml:space="preserve">detect </w:t>
      </w:r>
      <w:r w:rsidR="0088563B">
        <w:t>wind turbines, oil and gas wells,</w:t>
      </w:r>
      <w:r w:rsidR="00C25657">
        <w:t xml:space="preserve"> and </w:t>
      </w:r>
      <w:r w:rsidR="00D3252F">
        <w:t xml:space="preserve">agricultural conversion </w:t>
      </w:r>
      <w:del w:id="144" w:author="Jacob Malcom" w:date="2017-07-06T15:40:00Z">
        <w:r w:rsidR="0088563B" w:rsidDel="00694CDC">
          <w:delText xml:space="preserve"> </w:delText>
        </w:r>
      </w:del>
      <w:r w:rsidR="0088563B">
        <w:t>throughout the LPC’s range</w:t>
      </w:r>
      <w:r w:rsidR="00C25657">
        <w:t xml:space="preserve">.  </w:t>
      </w:r>
      <w:r w:rsidR="001076E9">
        <w:t>The process involves the following key steps</w:t>
      </w:r>
      <w:r w:rsidR="00074B8A">
        <w:t>:</w:t>
      </w:r>
      <w:r w:rsidR="009D0730">
        <w:t xml:space="preserve"> </w:t>
      </w:r>
    </w:p>
    <w:p w14:paraId="3201A488" w14:textId="77777777"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14:paraId="0411BD6B" w14:textId="77777777" w:rsidR="00074B8A" w:rsidRDefault="00074B8A" w:rsidP="00074B8A">
      <w:pPr>
        <w:pStyle w:val="ListParagraph"/>
        <w:numPr>
          <w:ilvl w:val="0"/>
          <w:numId w:val="1"/>
        </w:numPr>
      </w:pPr>
      <w:r>
        <w:t xml:space="preserve">Calculate changes in </w:t>
      </w:r>
      <w:r w:rsidR="007311B3">
        <w:t xml:space="preserve">the </w:t>
      </w:r>
      <w:commentRangeStart w:id="145"/>
      <w:commentRangeStart w:id="146"/>
      <w:r w:rsidR="007311B3">
        <w:t>E</w:t>
      </w:r>
      <w:r w:rsidR="004C51ED">
        <w:t>arth</w:t>
      </w:r>
      <w:r w:rsidR="007311B3">
        <w:t>’s</w:t>
      </w:r>
      <w:r w:rsidR="004C51ED">
        <w:t xml:space="preserve"> surface</w:t>
      </w:r>
      <w:commentRangeEnd w:id="145"/>
      <w:r w:rsidR="00694CDC">
        <w:rPr>
          <w:rStyle w:val="CommentReference"/>
        </w:rPr>
        <w:commentReference w:id="145"/>
      </w:r>
      <w:commentRangeEnd w:id="146"/>
      <w:r w:rsidR="00F54A7C">
        <w:rPr>
          <w:rStyle w:val="CommentReference"/>
        </w:rPr>
        <w:commentReference w:id="146"/>
      </w:r>
      <w:r w:rsidR="004C51ED">
        <w:t xml:space="preserve"> </w:t>
      </w:r>
      <w:r>
        <w:t>reflectance values</w:t>
      </w:r>
      <w:r w:rsidR="0092144C">
        <w:t xml:space="preserve"> using the data</w:t>
      </w:r>
    </w:p>
    <w:p w14:paraId="379C5457" w14:textId="77777777" w:rsidR="0092144C" w:rsidRDefault="0092144C" w:rsidP="00074B8A">
      <w:pPr>
        <w:pStyle w:val="ListParagraph"/>
        <w:numPr>
          <w:ilvl w:val="0"/>
          <w:numId w:val="1"/>
        </w:numPr>
      </w:pPr>
      <w:commentRangeStart w:id="147"/>
      <w:r>
        <w:t>Set thresholds</w:t>
      </w:r>
      <w:commentRangeEnd w:id="147"/>
      <w:r w:rsidR="00BE1FC2">
        <w:rPr>
          <w:rStyle w:val="CommentReference"/>
        </w:rPr>
        <w:commentReference w:id="147"/>
      </w:r>
      <w:r>
        <w:t xml:space="preserve"> for the changes in reflect</w:t>
      </w:r>
      <w:r w:rsidR="00281FC2">
        <w:t>ance</w:t>
      </w:r>
      <w:r>
        <w:t xml:space="preserve"> values that correspond to the habitat loss we are seeking to identify</w:t>
      </w:r>
    </w:p>
    <w:p w14:paraId="035C565D" w14:textId="77777777" w:rsidR="00074B8A" w:rsidRDefault="00074B8A" w:rsidP="00074B8A">
      <w:pPr>
        <w:pStyle w:val="ListParagraph"/>
        <w:numPr>
          <w:ilvl w:val="0"/>
          <w:numId w:val="1"/>
        </w:numPr>
      </w:pPr>
      <w:r>
        <w:t xml:space="preserve">Select pixels exceeding </w:t>
      </w:r>
      <w:r w:rsidR="0092144C">
        <w:t xml:space="preserve">these change </w:t>
      </w:r>
      <w:r>
        <w:t>thresholds</w:t>
      </w:r>
    </w:p>
    <w:p w14:paraId="0869EF93" w14:textId="77777777" w:rsidR="006362D1" w:rsidRDefault="006362D1" w:rsidP="00074B8A">
      <w:pPr>
        <w:pStyle w:val="ListParagraph"/>
        <w:numPr>
          <w:ilvl w:val="0"/>
          <w:numId w:val="1"/>
        </w:numPr>
      </w:pPr>
      <w:r>
        <w:t xml:space="preserve">Distinguish man-made </w:t>
      </w:r>
      <w:r w:rsidR="0092144C">
        <w:t>from</w:t>
      </w:r>
      <w:r>
        <w:t xml:space="preserve"> natural </w:t>
      </w:r>
      <w:r w:rsidR="00C73B38">
        <w:t>habitat loss</w:t>
      </w:r>
      <w:r w:rsidR="0092144C">
        <w:t xml:space="preserve"> </w:t>
      </w:r>
      <w:r w:rsidR="00F109D1">
        <w:t xml:space="preserve"> </w:t>
      </w:r>
    </w:p>
    <w:p w14:paraId="6318A04F" w14:textId="77777777" w:rsidR="0088563B" w:rsidRDefault="006362D1" w:rsidP="0088563B">
      <w:pPr>
        <w:keepNext/>
      </w:pPr>
      <w:r>
        <w:rPr>
          <w:noProof/>
        </w:rPr>
        <w:lastRenderedPageBreak/>
        <w:drawing>
          <wp:inline distT="0" distB="0" distL="0" distR="0" wp14:anchorId="042B3D58" wp14:editId="09DD1870">
            <wp:extent cx="5943600" cy="357719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7196"/>
                    </a:xfrm>
                    <a:prstGeom prst="rect">
                      <a:avLst/>
                    </a:prstGeom>
                  </pic:spPr>
                </pic:pic>
              </a:graphicData>
            </a:graphic>
          </wp:inline>
        </w:drawing>
      </w:r>
    </w:p>
    <w:p w14:paraId="42CAE299" w14:textId="77792D82" w:rsidR="006362D1" w:rsidRPr="00CC421C" w:rsidRDefault="0088563B" w:rsidP="0088563B">
      <w:pPr>
        <w:pStyle w:val="Caption"/>
        <w:rPr>
          <w:color w:val="auto"/>
          <w:sz w:val="20"/>
          <w:szCs w:val="20"/>
        </w:rPr>
      </w:pPr>
      <w:commentRangeStart w:id="148"/>
      <w:r w:rsidRPr="00CC421C">
        <w:rPr>
          <w:b/>
          <w:color w:val="auto"/>
          <w:sz w:val="20"/>
          <w:szCs w:val="20"/>
        </w:rPr>
        <w:t>Figure</w:t>
      </w:r>
      <w:commentRangeEnd w:id="148"/>
      <w:r w:rsidR="00BE1FC2">
        <w:rPr>
          <w:rStyle w:val="CommentReference"/>
          <w:i w:val="0"/>
          <w:iCs w:val="0"/>
          <w:color w:val="auto"/>
        </w:rPr>
        <w:commentReference w:id="148"/>
      </w:r>
      <w:r w:rsidRPr="00CC421C">
        <w:rPr>
          <w:b/>
          <w:color w:val="auto"/>
          <w:sz w:val="20"/>
          <w:szCs w:val="20"/>
        </w:rPr>
        <w:t xml:space="preserv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93509">
        <w:rPr>
          <w:b/>
          <w:noProof/>
          <w:color w:val="auto"/>
          <w:sz w:val="20"/>
          <w:szCs w:val="20"/>
        </w:rPr>
        <w:t>1</w:t>
      </w:r>
      <w:r w:rsidRPr="00CC421C">
        <w:rPr>
          <w:b/>
          <w:color w:val="auto"/>
          <w:sz w:val="20"/>
          <w:szCs w:val="20"/>
        </w:rPr>
        <w:fldChar w:fldCharType="end"/>
      </w:r>
      <w:r w:rsidR="00870C4D">
        <w:rPr>
          <w:b/>
          <w:color w:val="auto"/>
          <w:sz w:val="20"/>
          <w:szCs w:val="20"/>
        </w:rPr>
        <w:t>.</w:t>
      </w:r>
      <w:r w:rsidRPr="00CC421C">
        <w:rPr>
          <w:color w:val="auto"/>
          <w:sz w:val="20"/>
          <w:szCs w:val="20"/>
        </w:rPr>
        <w:t xml:space="preserve"> </w:t>
      </w:r>
      <w:r w:rsidR="00BE1FC2" w:rsidRPr="00BE1FC2">
        <w:rPr>
          <w:b/>
          <w:color w:val="auto"/>
          <w:sz w:val="20"/>
          <w:szCs w:val="20"/>
          <w:rPrChange w:id="149" w:author="Jacob Malcom" w:date="2017-07-06T15:44:00Z">
            <w:rPr>
              <w:color w:val="auto"/>
              <w:sz w:val="20"/>
              <w:szCs w:val="20"/>
            </w:rPr>
          </w:rPrChange>
        </w:rPr>
        <w:t>The process of automated land cover change detection, illustrated with i</w:t>
      </w:r>
      <w:r w:rsidRPr="00BE1FC2">
        <w:rPr>
          <w:b/>
          <w:color w:val="auto"/>
          <w:sz w:val="20"/>
          <w:szCs w:val="20"/>
          <w:rPrChange w:id="150" w:author="Jacob Malcom" w:date="2017-07-06T15:44:00Z">
            <w:rPr>
              <w:color w:val="auto"/>
              <w:sz w:val="20"/>
              <w:szCs w:val="20"/>
            </w:rPr>
          </w:rPrChange>
        </w:rPr>
        <w:t xml:space="preserve">mages </w:t>
      </w:r>
      <w:r w:rsidR="00B95547" w:rsidRPr="00BE1FC2">
        <w:rPr>
          <w:b/>
          <w:color w:val="auto"/>
          <w:sz w:val="20"/>
          <w:szCs w:val="20"/>
          <w:rPrChange w:id="151" w:author="Jacob Malcom" w:date="2017-07-06T15:44:00Z">
            <w:rPr>
              <w:color w:val="auto"/>
              <w:sz w:val="20"/>
              <w:szCs w:val="20"/>
            </w:rPr>
          </w:rPrChange>
        </w:rPr>
        <w:t>at</w:t>
      </w:r>
      <w:r w:rsidRPr="00BE1FC2">
        <w:rPr>
          <w:b/>
          <w:color w:val="auto"/>
          <w:sz w:val="20"/>
          <w:szCs w:val="20"/>
          <w:rPrChange w:id="152" w:author="Jacob Malcom" w:date="2017-07-06T15:44:00Z">
            <w:rPr>
              <w:color w:val="auto"/>
              <w:sz w:val="20"/>
              <w:szCs w:val="20"/>
            </w:rPr>
          </w:rPrChange>
        </w:rPr>
        <w:t xml:space="preserve"> a wind farm</w:t>
      </w:r>
      <w:r w:rsidR="00B95547" w:rsidRPr="00BE1FC2">
        <w:rPr>
          <w:b/>
          <w:color w:val="auto"/>
          <w:sz w:val="20"/>
          <w:szCs w:val="20"/>
          <w:rPrChange w:id="153" w:author="Jacob Malcom" w:date="2017-07-06T15:44:00Z">
            <w:rPr>
              <w:color w:val="auto"/>
              <w:sz w:val="20"/>
              <w:szCs w:val="20"/>
            </w:rPr>
          </w:rPrChange>
        </w:rPr>
        <w:t xml:space="preserve"> constructed after September 1, 2015</w:t>
      </w:r>
      <w:r w:rsidRPr="00BE1FC2">
        <w:rPr>
          <w:b/>
          <w:color w:val="auto"/>
          <w:sz w:val="20"/>
          <w:szCs w:val="20"/>
          <w:rPrChange w:id="154" w:author="Jacob Malcom" w:date="2017-07-06T15:44:00Z">
            <w:rPr>
              <w:color w:val="auto"/>
              <w:sz w:val="20"/>
              <w:szCs w:val="20"/>
            </w:rPr>
          </w:rPrChange>
        </w:rPr>
        <w:t>.</w:t>
      </w:r>
      <w:r w:rsidRPr="00CC421C">
        <w:rPr>
          <w:color w:val="auto"/>
          <w:sz w:val="20"/>
          <w:szCs w:val="20"/>
        </w:rPr>
        <w:t xml:space="preserve">  First, </w:t>
      </w:r>
      <w:r w:rsidR="004F0698" w:rsidRPr="00CC421C">
        <w:rPr>
          <w:color w:val="auto"/>
          <w:sz w:val="20"/>
          <w:szCs w:val="20"/>
        </w:rPr>
        <w:t>images from before</w:t>
      </w:r>
      <w:r w:rsidRPr="00CC421C">
        <w:rPr>
          <w:color w:val="auto"/>
          <w:sz w:val="20"/>
          <w:szCs w:val="20"/>
        </w:rPr>
        <w:t xml:space="preserve"> (a</w:t>
      </w:r>
      <w:ins w:id="155" w:author="Jacob Malcom" w:date="2017-07-06T15:45:00Z">
        <w:r w:rsidR="00BE1FC2">
          <w:rPr>
            <w:color w:val="auto"/>
            <w:sz w:val="20"/>
            <w:szCs w:val="20"/>
          </w:rPr>
          <w:t xml:space="preserve"> – ADD DATE</w:t>
        </w:r>
      </w:ins>
      <w:r w:rsidRPr="00CC421C">
        <w:rPr>
          <w:color w:val="auto"/>
          <w:sz w:val="20"/>
          <w:szCs w:val="20"/>
        </w:rPr>
        <w:t>) and after (b</w:t>
      </w:r>
      <w:ins w:id="156" w:author="Jacob Malcom" w:date="2017-07-06T15:46:00Z">
        <w:r w:rsidR="00BE1FC2">
          <w:rPr>
            <w:color w:val="auto"/>
            <w:sz w:val="20"/>
            <w:szCs w:val="20"/>
          </w:rPr>
          <w:t xml:space="preserve"> – ADD DATE</w:t>
        </w:r>
      </w:ins>
      <w:r w:rsidRPr="00CC421C">
        <w:rPr>
          <w:color w:val="auto"/>
          <w:sz w:val="20"/>
          <w:szCs w:val="20"/>
        </w:rPr>
        <w:t>)</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r w:rsidR="007311B3">
        <w:rPr>
          <w:color w:val="auto"/>
          <w:sz w:val="20"/>
          <w:szCs w:val="20"/>
        </w:rPr>
        <w:t>,</w:t>
      </w:r>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7C63D0A2" w14:textId="77777777" w:rsidR="007F7D1E" w:rsidRPr="00697801" w:rsidRDefault="007F7D1E" w:rsidP="007F7D1E">
      <w:pPr>
        <w:pStyle w:val="Heading1"/>
      </w:pPr>
      <w:commentRangeStart w:id="157"/>
      <w:r>
        <w:t>Findings</w:t>
      </w:r>
      <w:commentRangeEnd w:id="157"/>
      <w:r w:rsidR="00804A42">
        <w:rPr>
          <w:rStyle w:val="CommentReference"/>
          <w:rFonts w:asciiTheme="minorHAnsi" w:eastAsiaTheme="minorHAnsi" w:hAnsiTheme="minorHAnsi" w:cstheme="minorBidi"/>
          <w:color w:val="auto"/>
        </w:rPr>
        <w:commentReference w:id="157"/>
      </w:r>
    </w:p>
    <w:p w14:paraId="1C47DAE1" w14:textId="77777777" w:rsidR="00A5193F" w:rsidRDefault="00A5193F" w:rsidP="00A5193F">
      <w:pPr>
        <w:pStyle w:val="Heading2"/>
      </w:pPr>
      <w:r>
        <w:t>Wind Energy Development</w:t>
      </w:r>
    </w:p>
    <w:p w14:paraId="0BA49F51" w14:textId="6AE020D1" w:rsidR="003F29A7" w:rsidRDefault="00AE6AFB" w:rsidP="005F3C7F">
      <w:r>
        <w:t xml:space="preserve">Using our automated change detection </w:t>
      </w:r>
      <w:r w:rsidR="00A67D12">
        <w:t>proce</w:t>
      </w:r>
      <w:r w:rsidR="00197367">
        <w:t>ss</w:t>
      </w:r>
      <w:r>
        <w:t>, we</w:t>
      </w:r>
      <w:r w:rsidR="00A5193F">
        <w:t xml:space="preserve"> identified </w:t>
      </w:r>
      <w:r w:rsidR="00197367">
        <w:t>five</w:t>
      </w:r>
      <w:r w:rsidR="00A5193F">
        <w:t xml:space="preserve">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w:t>
      </w:r>
      <w:r w:rsidR="0016203C">
        <w:t xml:space="preserve">, </w:t>
      </w:r>
      <w:del w:id="158" w:author="Jacob Malcom" w:date="2017-07-06T15:50:00Z">
        <w:r w:rsidR="0016203C" w:rsidDel="008D634C">
          <w:delText xml:space="preserve">as </w:delText>
        </w:r>
      </w:del>
      <w:ins w:id="159" w:author="Jacob Malcom" w:date="2017-07-06T15:50:00Z">
        <w:r w:rsidR="008D634C">
          <w:t xml:space="preserve">because </w:t>
        </w:r>
      </w:ins>
      <w:r w:rsidR="0016203C">
        <w:t xml:space="preserve">habitat within this area is effectively disturbed </w:t>
      </w:r>
      <w:ins w:id="160" w:author="Jacob Malcom" w:date="2017-07-06T15:50:00Z">
        <w:r w:rsidR="008D634C">
          <w:t xml:space="preserve">for lesser prairie chickens </w:t>
        </w:r>
      </w:ins>
      <w:r w:rsidR="0016203C">
        <w:t>by the presence of tall structures</w:t>
      </w:r>
      <w:r w:rsidR="00504843">
        <w:t xml:space="preserve">.  </w:t>
      </w:r>
      <w:commentRangeStart w:id="161"/>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tall structures </w:t>
      </w:r>
      <w:r w:rsidR="00FA0F23">
        <w:t>up to 1 mile away</w:t>
      </w:r>
      <w:r w:rsidR="00197367">
        <w:t>.  FWS considers</w:t>
      </w:r>
      <w:r w:rsidR="004C51ED">
        <w:t xml:space="preserve"> areas within 1 mile of wind turbines </w:t>
      </w:r>
      <w:r w:rsidR="00197367">
        <w:t xml:space="preserve">as </w:t>
      </w:r>
      <w:r w:rsidR="002B292A">
        <w:t xml:space="preserve">biologically </w:t>
      </w:r>
      <w:r w:rsidR="00EF027E">
        <w:t>disturbed or degraded habitat</w:t>
      </w:r>
      <w:r w:rsidR="00D3252F">
        <w:t>.</w:t>
      </w:r>
      <w:r w:rsidR="00EF027E">
        <w:rPr>
          <w:rStyle w:val="FootnoteReference"/>
        </w:rPr>
        <w:footnoteReference w:id="5"/>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w:t>
      </w:r>
      <w:ins w:id="162" w:author="Jacob Malcom" w:date="2017-07-06T15:53:00Z">
        <w:r w:rsidR="0016241B">
          <w:t xml:space="preserve">– or nearly 2 times as much as under the RWP estimate – </w:t>
        </w:r>
      </w:ins>
      <w:r w:rsidR="00504843">
        <w:t xml:space="preserve">of </w:t>
      </w:r>
      <w:r w:rsidR="00EF027E">
        <w:t>habitat</w:t>
      </w:r>
      <w:r w:rsidR="00504843">
        <w:t xml:space="preserve"> disturbance for LPC</w:t>
      </w:r>
      <w:r w:rsidR="007F7D1E">
        <w:t>.</w:t>
      </w:r>
      <w:commentRangeEnd w:id="161"/>
      <w:r w:rsidR="0016241B">
        <w:rPr>
          <w:rStyle w:val="CommentReference"/>
        </w:rPr>
        <w:commentReference w:id="161"/>
      </w:r>
    </w:p>
    <w:p w14:paraId="45809508" w14:textId="77777777" w:rsidR="00697801" w:rsidRDefault="00697801" w:rsidP="00697801">
      <w:pPr>
        <w:pStyle w:val="Heading2"/>
      </w:pPr>
      <w:r>
        <w:t>Oil and Gas</w:t>
      </w:r>
    </w:p>
    <w:p w14:paraId="70E22CFE" w14:textId="77777777" w:rsidR="00E433A3" w:rsidRPr="00E433A3" w:rsidRDefault="00E433A3" w:rsidP="00C73B38">
      <w:r>
        <w:t xml:space="preserve">We </w:t>
      </w:r>
      <w:r w:rsidR="00C93509">
        <w:t>also identified 321 new oil and gas well pads (Figure 2)</w:t>
      </w:r>
      <w:r w:rsidR="00C73B38">
        <w:t xml:space="preserve"> constructed within LPC range</w:t>
      </w:r>
      <w:r w:rsidR="00E06850">
        <w:t xml:space="preserve"> between </w:t>
      </w:r>
      <w:r w:rsidR="00296ACA">
        <w:t>Sept</w:t>
      </w:r>
      <w:r w:rsidR="00194F55">
        <w:t>ember</w:t>
      </w:r>
      <w:r w:rsidR="00296ACA">
        <w:t xml:space="preserve"> 1, 2015</w:t>
      </w:r>
      <w:r w:rsidR="00C93509">
        <w:t xml:space="preserve"> </w:t>
      </w:r>
      <w:r w:rsidR="00E06850">
        <w:t xml:space="preserve">and April 1, 2017 </w:t>
      </w:r>
      <w:r w:rsidR="00C73B38">
        <w:t>using</w:t>
      </w:r>
      <w:r>
        <w:t xml:space="preserve"> the </w:t>
      </w:r>
      <w:r w:rsidR="00C93509">
        <w:t xml:space="preserve">automated change detection </w:t>
      </w:r>
      <w:r w:rsidR="00C73B38">
        <w:t>process</w:t>
      </w:r>
      <w:r>
        <w:t xml:space="preserve">.  </w:t>
      </w:r>
    </w:p>
    <w:p w14:paraId="2FE50B5A" w14:textId="1F1B16E0" w:rsidR="00D4600A" w:rsidRDefault="00D4600A" w:rsidP="00D4600A">
      <w:pPr>
        <w:pStyle w:val="Caption"/>
      </w:pPr>
      <w:r>
        <w:rPr>
          <w:noProof/>
        </w:rPr>
        <w:lastRenderedPageBreak/>
        <w:drawing>
          <wp:inline distT="0" distB="0" distL="0" distR="0" wp14:anchorId="01FF2E66" wp14:editId="35A3AAE4">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93509">
        <w:rPr>
          <w:b/>
          <w:noProof/>
          <w:color w:val="auto"/>
        </w:rPr>
        <w:t>2</w:t>
      </w:r>
      <w:r w:rsidRPr="00CC421C">
        <w:rPr>
          <w:b/>
          <w:color w:val="auto"/>
        </w:rPr>
        <w:fldChar w:fldCharType="end"/>
      </w:r>
      <w:r>
        <w:rPr>
          <w:b/>
          <w:color w:val="auto"/>
        </w:rPr>
        <w:t>.</w:t>
      </w:r>
      <w:ins w:id="163" w:author="Jacob Malcom" w:date="2017-07-06T16:20:00Z">
        <w:r w:rsidR="00566AF4">
          <w:rPr>
            <w:b/>
            <w:color w:val="auto"/>
          </w:rPr>
          <w:t xml:space="preserve"> New well drilling pads in STATE</w:t>
        </w:r>
        <w:r w:rsidR="00356B58">
          <w:rPr>
            <w:b/>
            <w:color w:val="auto"/>
          </w:rPr>
          <w:t xml:space="preserve"> </w:t>
        </w:r>
      </w:ins>
      <w:r w:rsidR="004B2953" w:rsidRPr="00CC421C">
        <w:rPr>
          <w:color w:val="auto"/>
          <w:sz w:val="20"/>
          <w:szCs w:val="20"/>
        </w:rPr>
        <w:t xml:space="preserve">constructed between September 1, 2015 and April 1, </w:t>
      </w:r>
      <w:r w:rsidR="004B2953">
        <w:rPr>
          <w:color w:val="auto"/>
          <w:sz w:val="20"/>
          <w:szCs w:val="20"/>
        </w:rPr>
        <w:t>2017</w:t>
      </w:r>
      <w:r>
        <w:rPr>
          <w:color w:val="auto"/>
          <w:sz w:val="20"/>
          <w:szCs w:val="20"/>
        </w:rPr>
        <w:t xml:space="preserve"> identified</w:t>
      </w:r>
      <w:r w:rsidRPr="00CC421C">
        <w:rPr>
          <w:color w:val="auto"/>
          <w:sz w:val="20"/>
          <w:szCs w:val="20"/>
        </w:rPr>
        <w:t xml:space="preserve"> </w:t>
      </w:r>
      <w:r>
        <w:rPr>
          <w:color w:val="auto"/>
          <w:sz w:val="20"/>
          <w:szCs w:val="20"/>
        </w:rPr>
        <w:t xml:space="preserve">by our change detection algorithm applied to satellite images.  </w:t>
      </w:r>
    </w:p>
    <w:p w14:paraId="00F157F0" w14:textId="1422045C" w:rsidR="00E433A3" w:rsidRDefault="005078F7" w:rsidP="002C52DB">
      <w:ins w:id="164" w:author="Jacob Malcom" w:date="2017-07-06T16:02:00Z">
        <w:r>
          <w:t>To evaluate the completeness of public records and our algorithm, we</w:t>
        </w:r>
      </w:ins>
      <w:r w:rsidR="00E433A3">
        <w:t xml:space="preserve"> compare</w:t>
      </w:r>
      <w:ins w:id="165" w:author="Jacob Malcom" w:date="2017-07-06T16:03:00Z">
        <w:r>
          <w:t>d</w:t>
        </w:r>
      </w:ins>
      <w:r w:rsidR="00E433A3">
        <w:t xml:space="preserve"> th</w:t>
      </w:r>
      <w:ins w:id="166" w:author="Jacob Malcom" w:date="2017-07-06T16:03:00Z">
        <w:r>
          <w:t>e</w:t>
        </w:r>
      </w:ins>
      <w:del w:id="167" w:author="Jacob Malcom" w:date="2017-07-06T16:03:00Z">
        <w:r w:rsidR="00E433A3" w:rsidDel="005078F7">
          <w:delText>ese</w:delText>
        </w:r>
      </w:del>
      <w:r w:rsidR="00E433A3">
        <w:t xml:space="preserve"> results </w:t>
      </w:r>
      <w:r w:rsidR="00B86CF7">
        <w:t>to</w:t>
      </w:r>
      <w:r w:rsidR="00E433A3">
        <w:t xml:space="preserve"> publicly available oil and gas records. </w:t>
      </w:r>
      <w:r w:rsidR="00194F55">
        <w:t xml:space="preserve"> </w:t>
      </w:r>
      <w:r w:rsidR="00CF21BD">
        <w:t xml:space="preserve">Oil and gas drilling </w:t>
      </w:r>
      <w:commentRangeStart w:id="168"/>
      <w:r w:rsidR="00CF21BD">
        <w:t xml:space="preserve">permits and </w:t>
      </w:r>
      <w:r w:rsidR="003F29A7">
        <w:t xml:space="preserve">production </w:t>
      </w:r>
      <w:r w:rsidR="00CF21BD">
        <w:t xml:space="preserve">records </w:t>
      </w:r>
      <w:r w:rsidR="00101C4D">
        <w:t xml:space="preserve">are </w:t>
      </w:r>
      <w:r w:rsidR="00CF21BD">
        <w:t>maintained by state</w:t>
      </w:r>
      <w:r w:rsidR="00697801">
        <w:t xml:space="preserve"> oil and gas commissions</w:t>
      </w:r>
      <w:r w:rsidR="00CF21BD">
        <w:t xml:space="preserve">, </w:t>
      </w:r>
      <w:r w:rsidR="00697801">
        <w:t>including project start dates</w:t>
      </w:r>
      <w:commentRangeEnd w:id="168"/>
      <w:r w:rsidR="00F56171">
        <w:rPr>
          <w:rStyle w:val="CommentReference"/>
        </w:rPr>
        <w:commentReference w:id="168"/>
      </w:r>
      <w:r w:rsidR="00697801">
        <w:t xml:space="preserve"> and well locations.  </w:t>
      </w:r>
      <w:r w:rsidR="00CF21BD">
        <w:t>In theory, these records c</w:t>
      </w:r>
      <w:r w:rsidR="00FA0F23">
        <w:t>an</w:t>
      </w:r>
      <w:r w:rsidR="00CF21BD">
        <w:t xml:space="preserve"> </w:t>
      </w:r>
      <w:r w:rsidR="00E33EC2">
        <w:t xml:space="preserve">identify </w:t>
      </w:r>
      <w:r w:rsidR="00CF21BD">
        <w:t xml:space="preserve">the </w:t>
      </w:r>
      <w:r w:rsidR="00FA0F23">
        <w:t>number</w:t>
      </w:r>
      <w:r w:rsidR="00CF21BD">
        <w:t xml:space="preserve"> and location of disturbances within LPC habitat </w:t>
      </w:r>
      <w:r w:rsidR="00E33EC2">
        <w:t xml:space="preserve">from </w:t>
      </w:r>
      <w:r w:rsidR="00CF21BD">
        <w:t xml:space="preserve">oil and gas </w:t>
      </w:r>
      <w:r w:rsidR="00101C4D">
        <w:t>activities</w:t>
      </w:r>
      <w:r w:rsidR="00CF21BD">
        <w:t xml:space="preserve">.  </w:t>
      </w:r>
      <w:commentRangeStart w:id="169"/>
      <w:r w:rsidR="00FA0F23">
        <w:t>We obtained records</w:t>
      </w:r>
      <w:r w:rsidR="002B292A">
        <w:t xml:space="preserve"> </w:t>
      </w:r>
      <w:r w:rsidR="00FA0F23">
        <w:t>of</w:t>
      </w:r>
      <w:r w:rsidR="004C51ED">
        <w:t xml:space="preserve"> </w:t>
      </w:r>
      <w:r w:rsidR="00194F55">
        <w:t xml:space="preserve">310 </w:t>
      </w:r>
      <w:r w:rsidR="004C51ED">
        <w:t xml:space="preserve">new wells reported </w:t>
      </w:r>
      <w:r w:rsidR="00D33B40">
        <w:t xml:space="preserve">between </w:t>
      </w:r>
      <w:r w:rsidR="006F1A19">
        <w:t>September 1</w:t>
      </w:r>
      <w:r w:rsidR="00D33B40">
        <w:t xml:space="preserve">, 2015 </w:t>
      </w:r>
      <w:r w:rsidR="00296ACA">
        <w:t>and April 1, 2017</w:t>
      </w:r>
      <w:r w:rsidR="00D33B40">
        <w:t xml:space="preserve"> </w:t>
      </w:r>
      <w:r w:rsidR="006F1A19">
        <w:t>within LPC range</w:t>
      </w:r>
      <w:r w:rsidR="001159F8">
        <w:t>.</w:t>
      </w:r>
      <w:commentRangeEnd w:id="169"/>
      <w:r w:rsidR="00F56171">
        <w:rPr>
          <w:rStyle w:val="CommentReference"/>
        </w:rPr>
        <w:commentReference w:id="169"/>
      </w:r>
      <w:r w:rsidR="001159F8">
        <w:t xml:space="preserve">  We then</w:t>
      </w:r>
      <w:r w:rsidR="008D1F2D">
        <w:t xml:space="preserve"> used </w:t>
      </w:r>
      <w:r w:rsidR="000774BB">
        <w:t xml:space="preserve">aerial photographs </w:t>
      </w:r>
      <w:r w:rsidR="008D1F2D">
        <w:t>to</w:t>
      </w:r>
      <w:r w:rsidR="001159F8">
        <w:t xml:space="preserve"> </w:t>
      </w:r>
      <w:r w:rsidR="000774BB">
        <w:t xml:space="preserve">manually </w:t>
      </w:r>
      <w:r w:rsidR="008D1F2D">
        <w:t xml:space="preserve">verify whether each well actually existed. </w:t>
      </w:r>
      <w:ins w:id="170" w:author="Jacob Malcom" w:date="2017-07-06T16:26:00Z">
        <w:r w:rsidR="00213089">
          <w:t xml:space="preserve">We considered wells observed more than 500 m from the reported location low confidence and scored those as undiscovered. </w:t>
        </w:r>
      </w:ins>
      <w:r w:rsidR="008D1F2D">
        <w:t xml:space="preserve"> </w:t>
      </w:r>
      <w:ins w:id="171" w:author="Jacob Malcom" w:date="2017-07-06T16:26:00Z">
        <w:r w:rsidR="00213089">
          <w:t xml:space="preserve"> </w:t>
        </w:r>
      </w:ins>
      <w:r w:rsidR="00921356">
        <w:t>Of th</w:t>
      </w:r>
      <w:r w:rsidR="00635696">
        <w:t>os</w:t>
      </w:r>
      <w:r w:rsidR="00921356">
        <w:t>e 310 wells, we found</w:t>
      </w:r>
      <w:r w:rsidR="00E433A3">
        <w:t xml:space="preserve"> a well</w:t>
      </w:r>
      <w:r w:rsidR="00E433A3" w:rsidRPr="00E433A3">
        <w:t xml:space="preserve"> </w:t>
      </w:r>
      <w:r w:rsidR="00E433A3">
        <w:t>within 500 m of the location reported in the state records</w:t>
      </w:r>
      <w:r w:rsidR="00921356">
        <w:t xml:space="preserve"> </w:t>
      </w:r>
      <w:r w:rsidR="00E433A3">
        <w:t xml:space="preserve">at </w:t>
      </w:r>
      <w:r w:rsidR="00921356">
        <w:t xml:space="preserve">178 (57%) </w:t>
      </w:r>
      <w:r w:rsidR="00E433A3">
        <w:t>of locations</w:t>
      </w:r>
      <w:r w:rsidR="006F1A19">
        <w:t>.</w:t>
      </w:r>
      <w:r w:rsidR="00226A93">
        <w:t xml:space="preserve">  </w:t>
      </w:r>
    </w:p>
    <w:p w14:paraId="45C7364E" w14:textId="5751DECB" w:rsidR="00E433A3" w:rsidRDefault="00E433A3" w:rsidP="00E433A3">
      <w:r>
        <w:t>Compar</w:t>
      </w:r>
      <w:ins w:id="172" w:author="Mike" w:date="2017-07-10T11:38:00Z">
        <w:r w:rsidR="000774BB">
          <w:t>ed to</w:t>
        </w:r>
      </w:ins>
      <w:r>
        <w:t xml:space="preserve"> </w:t>
      </w:r>
      <w:ins w:id="173" w:author="Mike" w:date="2017-07-10T11:37:00Z">
        <w:r w:rsidR="000774BB">
          <w:t>manual inspection of state oil and gas records</w:t>
        </w:r>
      </w:ins>
      <w:commentRangeStart w:id="174"/>
      <w:del w:id="175" w:author="Mike" w:date="2017-07-10T11:37:00Z">
        <w:r w:rsidDel="000774BB">
          <w:delText>the two methods</w:delText>
        </w:r>
        <w:commentRangeEnd w:id="174"/>
        <w:r w:rsidR="00213089" w:rsidDel="000774BB">
          <w:rPr>
            <w:rStyle w:val="CommentReference"/>
          </w:rPr>
          <w:commentReference w:id="174"/>
        </w:r>
        <w:r w:rsidDel="000774BB">
          <w:delText>,</w:delText>
        </w:r>
      </w:del>
      <w:r>
        <w:t xml:space="preserve"> our automated change detection algorithm found 179 </w:t>
      </w:r>
      <w:r w:rsidR="00C73B38">
        <w:t xml:space="preserve">new </w:t>
      </w:r>
      <w:r>
        <w:t>wells</w:t>
      </w:r>
      <w:r w:rsidR="00C73B38">
        <w:t xml:space="preserve"> that</w:t>
      </w:r>
      <w:r>
        <w:t xml:space="preserve"> state oil and gas reports</w:t>
      </w:r>
      <w:r w:rsidR="00194F55">
        <w:t xml:space="preserve"> did not identify</w:t>
      </w:r>
      <w:r>
        <w:t xml:space="preserve">.  </w:t>
      </w:r>
      <w:r w:rsidR="000774BB">
        <w:t>The</w:t>
      </w:r>
      <w:r w:rsidR="00194F55">
        <w:t xml:space="preserve"> algorithm, however, </w:t>
      </w:r>
      <w:r w:rsidR="007322C2">
        <w:t xml:space="preserve">failed to detect </w:t>
      </w:r>
      <w:r>
        <w:t xml:space="preserve">36 wells </w:t>
      </w:r>
      <w:r w:rsidR="00194F55">
        <w:t xml:space="preserve">because of </w:t>
      </w:r>
      <w:r w:rsidR="007322C2">
        <w:t>low quality (</w:t>
      </w:r>
      <w:r w:rsidR="000774BB">
        <w:rPr>
          <w:i/>
        </w:rPr>
        <w:t>e</w:t>
      </w:r>
      <w:commentRangeStart w:id="176"/>
      <w:r w:rsidR="007322C2" w:rsidRPr="00003AA9">
        <w:rPr>
          <w:i/>
        </w:rPr>
        <w:t>.</w:t>
      </w:r>
      <w:r w:rsidR="000774BB">
        <w:rPr>
          <w:i/>
        </w:rPr>
        <w:t>g</w:t>
      </w:r>
      <w:r w:rsidR="007322C2">
        <w:t>.</w:t>
      </w:r>
      <w:r w:rsidR="00194F55">
        <w:t>,</w:t>
      </w:r>
      <w:commentRangeEnd w:id="176"/>
      <w:r w:rsidR="00213089">
        <w:rPr>
          <w:rStyle w:val="CommentReference"/>
        </w:rPr>
        <w:commentReference w:id="176"/>
      </w:r>
      <w:r w:rsidR="007322C2">
        <w:t xml:space="preserve"> cloudy) satellite data </w:t>
      </w:r>
      <w:r w:rsidR="00B86CF7">
        <w:t>at</w:t>
      </w:r>
      <w:r w:rsidR="007322C2">
        <w:t xml:space="preserve"> a</w:t>
      </w:r>
      <w:r w:rsidR="00B86CF7">
        <w:t xml:space="preserve"> small</w:t>
      </w:r>
      <w:r w:rsidR="007322C2">
        <w:t xml:space="preserve"> portion of the </w:t>
      </w:r>
      <w:r w:rsidR="00194F55">
        <w:t xml:space="preserve">LPC </w:t>
      </w:r>
      <w:r w:rsidR="007322C2">
        <w:t>range</w:t>
      </w:r>
      <w:r w:rsidR="00C93509">
        <w:t xml:space="preserve"> (Figure 3)</w:t>
      </w:r>
      <w:r w:rsidR="007322C2">
        <w:t xml:space="preserve">.  Together, we identified </w:t>
      </w:r>
      <w:r>
        <w:t>a total of 357 wells constructed</w:t>
      </w:r>
      <w:r w:rsidR="00C73B38">
        <w:t xml:space="preserve"> within LPC range</w:t>
      </w:r>
      <w:r>
        <w:t xml:space="preserve"> after September 1, 2015.  </w:t>
      </w:r>
      <w:commentRangeStart w:id="177"/>
      <w:r>
        <w:t xml:space="preserve">The RWP </w:t>
      </w:r>
      <w:r w:rsidR="0016203C">
        <w:t>considers habitat within</w:t>
      </w:r>
      <w:r>
        <w:t xml:space="preserve"> 200 m around oil and gas wells</w:t>
      </w:r>
      <w:r w:rsidR="0016203C">
        <w:t xml:space="preserve"> to be disturbed, and uses this area</w:t>
      </w:r>
      <w:r>
        <w:t xml:space="preserve"> to determine the </w:t>
      </w:r>
      <w:r w:rsidR="0016203C">
        <w:t xml:space="preserve">acreage </w:t>
      </w:r>
      <w:r>
        <w:t>for which mitigation is needed.</w:t>
      </w:r>
      <w:commentRangeEnd w:id="177"/>
      <w:r w:rsidR="00213089">
        <w:rPr>
          <w:rStyle w:val="CommentReference"/>
        </w:rPr>
        <w:commentReference w:id="177"/>
      </w:r>
      <w:r>
        <w:t xml:space="preserve">  The 357 wells represent 8,950 acres of mitigation that would be required if all the wells were enrolled under the RWP.  </w:t>
      </w:r>
    </w:p>
    <w:p w14:paraId="067B16F2" w14:textId="77777777" w:rsidR="00C93509" w:rsidRDefault="007322C2" w:rsidP="00296ACA">
      <w:pPr>
        <w:keepNext/>
      </w:pPr>
      <w:commentRangeStart w:id="178"/>
      <w:r>
        <w:rPr>
          <w:noProof/>
        </w:rPr>
        <w:lastRenderedPageBreak/>
        <w:drawing>
          <wp:inline distT="0" distB="0" distL="0" distR="0" wp14:anchorId="62DFAA45" wp14:editId="399407D0">
            <wp:extent cx="5391150" cy="3176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ng"/>
                    <pic:cNvPicPr/>
                  </pic:nvPicPr>
                  <pic:blipFill>
                    <a:blip r:embed="rId13">
                      <a:extLst>
                        <a:ext uri="{28A0092B-C50C-407E-A947-70E740481C1C}">
                          <a14:useLocalDpi xmlns:a14="http://schemas.microsoft.com/office/drawing/2010/main" val="0"/>
                        </a:ext>
                      </a:extLst>
                    </a:blip>
                    <a:stretch>
                      <a:fillRect/>
                    </a:stretch>
                  </pic:blipFill>
                  <pic:spPr>
                    <a:xfrm>
                      <a:off x="0" y="0"/>
                      <a:ext cx="5408376" cy="3186965"/>
                    </a:xfrm>
                    <a:prstGeom prst="rect">
                      <a:avLst/>
                    </a:prstGeom>
                  </pic:spPr>
                </pic:pic>
              </a:graphicData>
            </a:graphic>
          </wp:inline>
        </w:drawing>
      </w:r>
      <w:commentRangeEnd w:id="178"/>
      <w:r w:rsidR="0017517B">
        <w:rPr>
          <w:rStyle w:val="CommentReference"/>
        </w:rPr>
        <w:commentReference w:id="178"/>
      </w:r>
    </w:p>
    <w:p w14:paraId="3B2C013B" w14:textId="0F0B5EDE" w:rsidR="00E433A3" w:rsidRPr="00296ACA" w:rsidRDefault="00C93509" w:rsidP="00296ACA">
      <w:pPr>
        <w:pStyle w:val="Caption"/>
        <w:rPr>
          <w:color w:val="auto"/>
        </w:rPr>
      </w:pPr>
      <w:r w:rsidRPr="00296ACA">
        <w:rPr>
          <w:b/>
          <w:color w:val="auto"/>
          <w:sz w:val="20"/>
          <w:szCs w:val="20"/>
        </w:rPr>
        <w:t xml:space="preserve">Figure </w:t>
      </w:r>
      <w:r w:rsidRPr="00296ACA">
        <w:rPr>
          <w:b/>
          <w:color w:val="auto"/>
          <w:sz w:val="20"/>
          <w:szCs w:val="20"/>
        </w:rPr>
        <w:fldChar w:fldCharType="begin"/>
      </w:r>
      <w:r w:rsidRPr="00296ACA">
        <w:rPr>
          <w:b/>
          <w:color w:val="auto"/>
          <w:sz w:val="20"/>
          <w:szCs w:val="20"/>
        </w:rPr>
        <w:instrText xml:space="preserve"> SEQ Figure \* ARABIC </w:instrText>
      </w:r>
      <w:r w:rsidRPr="00296ACA">
        <w:rPr>
          <w:b/>
          <w:color w:val="auto"/>
          <w:sz w:val="20"/>
          <w:szCs w:val="20"/>
        </w:rPr>
        <w:fldChar w:fldCharType="separate"/>
      </w:r>
      <w:r w:rsidRPr="00296ACA">
        <w:rPr>
          <w:b/>
          <w:color w:val="auto"/>
          <w:sz w:val="20"/>
          <w:szCs w:val="20"/>
        </w:rPr>
        <w:t>3</w:t>
      </w:r>
      <w:r w:rsidRPr="00296ACA">
        <w:rPr>
          <w:b/>
          <w:color w:val="auto"/>
          <w:sz w:val="20"/>
          <w:szCs w:val="20"/>
        </w:rPr>
        <w:fldChar w:fldCharType="end"/>
      </w:r>
      <w:r w:rsidR="0019659D" w:rsidRPr="00296ACA">
        <w:rPr>
          <w:color w:val="auto"/>
          <w:sz w:val="20"/>
          <w:szCs w:val="20"/>
        </w:rPr>
        <w:t xml:space="preserve">. </w:t>
      </w:r>
      <w:ins w:id="179" w:author="Jacob Malcom" w:date="2017-07-06T16:13:00Z">
        <w:r w:rsidR="0017517B">
          <w:rPr>
            <w:b/>
            <w:color w:val="auto"/>
            <w:sz w:val="20"/>
            <w:szCs w:val="20"/>
          </w:rPr>
          <w:t xml:space="preserve">The automated detection algorithm identified many oil and gas wells not found from state reports, but missed a few. </w:t>
        </w:r>
      </w:ins>
      <w:r w:rsidR="0019659D" w:rsidRPr="00296ACA">
        <w:rPr>
          <w:color w:val="auto"/>
          <w:sz w:val="20"/>
          <w:szCs w:val="20"/>
        </w:rPr>
        <w:t>Comparison of</w:t>
      </w:r>
      <w:r w:rsidR="00C83EE6">
        <w:rPr>
          <w:color w:val="auto"/>
          <w:sz w:val="20"/>
          <w:szCs w:val="20"/>
        </w:rPr>
        <w:t xml:space="preserve"> the number of</w:t>
      </w:r>
      <w:r w:rsidR="0019659D" w:rsidRPr="00296ACA">
        <w:rPr>
          <w:color w:val="auto"/>
          <w:sz w:val="20"/>
          <w:szCs w:val="20"/>
        </w:rPr>
        <w:t xml:space="preserve"> oil and gas wells detected within </w:t>
      </w:r>
      <w:r w:rsidR="00296ACA" w:rsidRPr="00296ACA">
        <w:rPr>
          <w:color w:val="auto"/>
          <w:sz w:val="20"/>
          <w:szCs w:val="20"/>
        </w:rPr>
        <w:t xml:space="preserve">lesser prairie-chicken range using automated change detection, </w:t>
      </w:r>
      <w:r w:rsidR="00194F55">
        <w:rPr>
          <w:color w:val="auto"/>
          <w:sz w:val="20"/>
          <w:szCs w:val="20"/>
        </w:rPr>
        <w:t>with</w:t>
      </w:r>
      <w:r w:rsidR="00C83EE6" w:rsidRPr="00296ACA">
        <w:rPr>
          <w:color w:val="auto"/>
          <w:sz w:val="20"/>
          <w:szCs w:val="20"/>
        </w:rPr>
        <w:t xml:space="preserve"> </w:t>
      </w:r>
      <w:r w:rsidR="00296ACA" w:rsidRPr="00296ACA">
        <w:rPr>
          <w:color w:val="auto"/>
          <w:sz w:val="20"/>
          <w:szCs w:val="20"/>
        </w:rPr>
        <w:t>new wells identified using state</w:t>
      </w:r>
      <w:r w:rsidR="00194F55">
        <w:rPr>
          <w:color w:val="auto"/>
          <w:sz w:val="20"/>
          <w:szCs w:val="20"/>
        </w:rPr>
        <w:t>-</w:t>
      </w:r>
      <w:r w:rsidR="00296ACA" w:rsidRPr="00296ACA">
        <w:rPr>
          <w:color w:val="auto"/>
          <w:sz w:val="20"/>
          <w:szCs w:val="20"/>
        </w:rPr>
        <w:t xml:space="preserve">provided drilling reports.  </w:t>
      </w:r>
    </w:p>
    <w:p w14:paraId="2237FA92" w14:textId="77777777" w:rsidR="00E10E36" w:rsidRDefault="00C83EE6" w:rsidP="00E10E36">
      <w:pPr>
        <w:pStyle w:val="Heading2"/>
      </w:pPr>
      <w:r>
        <w:t>Total Energy Development</w:t>
      </w:r>
    </w:p>
    <w:p w14:paraId="5894671D" w14:textId="58924028" w:rsidR="008A3CDA" w:rsidDel="00804A42" w:rsidRDefault="000D1131" w:rsidP="000D1131">
      <w:pPr>
        <w:rPr>
          <w:del w:id="180" w:author="Jacob Malcom" w:date="2017-07-06T16:35:00Z"/>
        </w:rPr>
      </w:pPr>
      <w:r>
        <w:t>In total, we detected 1,070</w:t>
      </w:r>
      <w:r w:rsidR="00C73B38">
        <w:t xml:space="preserve"> habitat</w:t>
      </w:r>
      <w:r>
        <w:t xml:space="preserve"> disturbances </w:t>
      </w:r>
      <w:r w:rsidR="00BC351A">
        <w:t>from</w:t>
      </w:r>
      <w:r>
        <w:t xml:space="preserve"> energy development within LPC range </w:t>
      </w:r>
      <w:r w:rsidR="00311FC7">
        <w:t>between the 2015 delisting and April 1, 2017</w:t>
      </w:r>
      <w:r>
        <w:t>, creating</w:t>
      </w:r>
      <w:r w:rsidR="005824EF">
        <w:t xml:space="preserve"> a minimum of</w:t>
      </w:r>
      <w:r>
        <w:t xml:space="preserve"> </w:t>
      </w:r>
      <w:commentRangeStart w:id="181"/>
      <w:r>
        <w:t>138,689 acres</w:t>
      </w:r>
      <w:commentRangeEnd w:id="181"/>
      <w:r w:rsidR="00213089">
        <w:rPr>
          <w:rStyle w:val="CommentReference"/>
        </w:rPr>
        <w:commentReference w:id="181"/>
      </w:r>
      <w:r>
        <w:t xml:space="preserve"> of potential mitigation area under the RWP</w:t>
      </w:r>
      <w:r w:rsidR="00CC421C">
        <w:t xml:space="preserve"> (Figure </w:t>
      </w:r>
      <w:r w:rsidR="00C93509">
        <w:t>4</w:t>
      </w:r>
      <w:r w:rsidR="00CC421C">
        <w:t>)</w:t>
      </w:r>
      <w:r>
        <w:t xml:space="preserve">.  It is important to note that the thresholds we used to detect </w:t>
      </w:r>
      <w:r w:rsidR="00CC421C">
        <w:t>well pads and wind turbines</w:t>
      </w:r>
      <w:r>
        <w:t xml:space="preserve"> were </w:t>
      </w:r>
      <w:r w:rsidR="00CC421C">
        <w:t xml:space="preserve">selected to </w:t>
      </w:r>
      <w:r w:rsidR="00566AF4">
        <w:t xml:space="preserve">reduce </w:t>
      </w:r>
      <w:r w:rsidR="00CC421C">
        <w:t>the chance of false positives</w:t>
      </w:r>
      <w:r w:rsidR="0022038B">
        <w:t xml:space="preserve"> (</w:t>
      </w:r>
      <w:r w:rsidR="0022038B" w:rsidRPr="0022038B">
        <w:rPr>
          <w:i/>
        </w:rPr>
        <w:t>e</w:t>
      </w:r>
      <w:r w:rsidR="0022038B">
        <w:t>.</w:t>
      </w:r>
      <w:r w:rsidR="0022038B" w:rsidRPr="0022038B">
        <w:rPr>
          <w:i/>
        </w:rPr>
        <w:t>g</w:t>
      </w:r>
      <w:r w:rsidR="0022038B">
        <w:t>., identifying a well pad where none exists)</w:t>
      </w:r>
      <w:r w:rsidR="00CC421C">
        <w:t>.</w:t>
      </w:r>
      <w:r>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t xml:space="preserve"> </w:t>
      </w:r>
      <w:r w:rsidR="00CC421C">
        <w:t>a</w:t>
      </w:r>
      <w:r>
        <w:t xml:space="preserve"> minimum</w:t>
      </w:r>
      <w:r w:rsidR="00566AF4">
        <w:t xml:space="preserve"> estimate</w:t>
      </w:r>
      <w:r>
        <w:t>.</w:t>
      </w:r>
      <w:r w:rsidR="00E10E36">
        <w:t xml:space="preserve">  </w:t>
      </w:r>
    </w:p>
    <w:p w14:paraId="5044A697" w14:textId="65F72CA4" w:rsidR="000D1131" w:rsidRDefault="00E10E36" w:rsidP="000D1131">
      <w:r>
        <w:t xml:space="preserve">Some of the </w:t>
      </w:r>
      <w:r w:rsidR="00C83EE6">
        <w:t xml:space="preserve">138,689 acres </w:t>
      </w:r>
      <w:r>
        <w:t xml:space="preserve">have been mitigated </w:t>
      </w:r>
      <w:del w:id="182" w:author="Jacob Malcom" w:date="2017-07-06T16:34:00Z">
        <w:r w:rsidDel="00804A42">
          <w:delText xml:space="preserve">for </w:delText>
        </w:r>
      </w:del>
      <w:r>
        <w:t>through voluntary enrollments in the RWP.</w:t>
      </w:r>
      <w:r w:rsidR="00C30A30">
        <w:t xml:space="preserve"> </w:t>
      </w:r>
      <w:r w:rsidR="00C30A30" w:rsidRPr="00C30A30">
        <w:t xml:space="preserve"> </w:t>
      </w:r>
      <w:r w:rsidR="00D25ABA">
        <w:t>In 2015 and 2016, WAFWA mitigated for 523 projects, equating to 31,543 acres</w:t>
      </w:r>
      <w:r w:rsidR="00497D3E">
        <w:t xml:space="preserve"> </w:t>
      </w:r>
      <w:ins w:id="183" w:author="Jacob Malcom" w:date="2017-07-06T16:34:00Z">
        <w:r w:rsidR="00804A42">
          <w:t xml:space="preserve">(20-25%) </w:t>
        </w:r>
      </w:ins>
      <w:r w:rsidR="00497D3E">
        <w:t>of impacts</w:t>
      </w:r>
      <w:r w:rsidR="00225F64">
        <w:t>.</w:t>
      </w:r>
      <w:r>
        <w:rPr>
          <w:rStyle w:val="FootnoteReference"/>
        </w:rPr>
        <w:footnoteReference w:id="6"/>
      </w:r>
      <w:ins w:id="184" w:author="Jacob Malcom" w:date="2017-07-06T16:36:00Z">
        <w:r w:rsidR="00804A42">
          <w:rPr>
            <w:vertAlign w:val="superscript"/>
          </w:rPr>
          <w:t>,</w:t>
        </w:r>
      </w:ins>
      <w:del w:id="185" w:author="Jacob Malcom" w:date="2017-07-06T16:36:00Z">
        <w:r w:rsidR="00D25ABA" w:rsidDel="00804A42">
          <w:delText xml:space="preserve"> </w:delText>
        </w:r>
      </w:del>
      <w:del w:id="186" w:author="Jacob Malcom" w:date="2017-07-06T16:34:00Z">
        <w:r w:rsidR="00C83EE6" w:rsidDel="00804A42">
          <w:delText xml:space="preserve"> </w:delText>
        </w:r>
        <w:r w:rsidR="000525F6" w:rsidDel="00804A42">
          <w:delText xml:space="preserve">So approximately 20 </w:delText>
        </w:r>
        <w:r w:rsidR="006C6928" w:rsidDel="00804A42">
          <w:delText>-</w:delText>
        </w:r>
        <w:r w:rsidR="000525F6" w:rsidDel="00804A42">
          <w:delText xml:space="preserve"> 25</w:delText>
        </w:r>
        <w:r w:rsidR="00C616D6" w:rsidDel="00804A42">
          <w:delText>%</w:delText>
        </w:r>
        <w:r w:rsidR="000525F6" w:rsidDel="00804A42">
          <w:delText xml:space="preserve"> of the</w:delText>
        </w:r>
        <w:r w:rsidR="00C73B38" w:rsidDel="00804A42">
          <w:delText xml:space="preserve"> </w:delText>
        </w:r>
        <w:r w:rsidR="00C83EE6" w:rsidDel="00804A42">
          <w:delText>disturbances we detect</w:delText>
        </w:r>
        <w:r w:rsidR="00C73B38" w:rsidDel="00804A42">
          <w:delText xml:space="preserve">ed have been mitigated.  </w:delText>
        </w:r>
      </w:del>
      <w:del w:id="187" w:author="Jacob Malcom" w:date="2017-07-06T16:35:00Z">
        <w:r w:rsidR="006C6928" w:rsidDel="00804A42">
          <w:delText xml:space="preserve">We cannot calculate an exact percent because WAFWA </w:delText>
        </w:r>
        <w:r w:rsidR="008A3CDA" w:rsidDel="00804A42">
          <w:delText xml:space="preserve">calculated </w:delText>
        </w:r>
        <w:r w:rsidR="006C6928" w:rsidDel="00804A42">
          <w:delText>acres of impact when it enroll</w:delText>
        </w:r>
        <w:r w:rsidR="00A22C25" w:rsidDel="00804A42">
          <w:delText>ed</w:delText>
        </w:r>
        <w:r w:rsidR="006C6928" w:rsidDel="00804A42">
          <w:delText xml:space="preserve"> a project, while we </w:delText>
        </w:r>
        <w:r w:rsidR="00497D3E" w:rsidDel="00804A42">
          <w:delText>determined acres of impact after a project ha</w:delText>
        </w:r>
        <w:r w:rsidR="00A22C25" w:rsidDel="00804A42">
          <w:delText>d</w:delText>
        </w:r>
        <w:r w:rsidR="00497D3E" w:rsidDel="00804A42">
          <w:delText xml:space="preserve"> begun construction.</w:delText>
        </w:r>
        <w:r w:rsidR="00D25ABA" w:rsidDel="00804A42">
          <w:delText xml:space="preserve"> </w:delText>
        </w:r>
        <w:r w:rsidR="00497D3E" w:rsidDel="00804A42">
          <w:delText xml:space="preserve"> </w:delText>
        </w:r>
        <w:r w:rsidR="00D25ABA" w:rsidDel="00804A42">
          <w:delText>Because of this</w:delText>
        </w:r>
        <w:r w:rsidR="00D3252F" w:rsidDel="00804A42">
          <w:delText xml:space="preserve"> time</w:delText>
        </w:r>
        <w:r w:rsidR="00D25ABA" w:rsidDel="00804A42">
          <w:delText xml:space="preserve"> lag, some of the disturbances we detected after September 1, 2015 </w:delText>
        </w:r>
        <w:r w:rsidR="00C73B38" w:rsidDel="00804A42">
          <w:delText>likely c</w:delText>
        </w:r>
        <w:r w:rsidR="00D3252F" w:rsidDel="00804A42">
          <w:delText>a</w:delText>
        </w:r>
        <w:r w:rsidR="00C73B38" w:rsidDel="00804A42">
          <w:delText>me from</w:delText>
        </w:r>
        <w:r w:rsidR="00D25ABA" w:rsidDel="00804A42">
          <w:delText xml:space="preserve"> projects enrolled earlier in 2015.  </w:delText>
        </w:r>
        <w:r w:rsidR="00497D3E" w:rsidDel="00804A42">
          <w:delText>For reference</w:delText>
        </w:r>
        <w:r w:rsidR="00D25ABA" w:rsidDel="00804A42">
          <w:delText xml:space="preserve">, from September 2015 to June 2017, </w:delText>
        </w:r>
        <w:r w:rsidR="00497D3E" w:rsidDel="00804A42">
          <w:delText>WAFWA reported</w:delText>
        </w:r>
        <w:r w:rsidR="0013491F" w:rsidDel="00804A42">
          <w:delText xml:space="preserve"> enrolling </w:delText>
        </w:r>
        <w:r w:rsidR="00D25ABA" w:rsidDel="00804A42">
          <w:delText>456 projects, equating to approximately 30,508 acres</w:delText>
        </w:r>
        <w:r w:rsidR="00497D3E" w:rsidDel="00804A42">
          <w:delText xml:space="preserve"> of impacts</w:delText>
        </w:r>
        <w:r w:rsidR="00225F64" w:rsidDel="00804A42">
          <w:delText>.</w:delText>
        </w:r>
      </w:del>
      <w:r w:rsidR="00C83EE6">
        <w:rPr>
          <w:rStyle w:val="FootnoteReference"/>
        </w:rPr>
        <w:footnoteReference w:id="7"/>
      </w:r>
      <w:r w:rsidR="00CF2AEE">
        <w:t xml:space="preserve">  </w:t>
      </w:r>
      <w:r w:rsidR="00D25ABA">
        <w:t xml:space="preserve">  </w:t>
      </w:r>
      <w:r w:rsidR="00CF2AEE">
        <w:t xml:space="preserve"> </w:t>
      </w:r>
    </w:p>
    <w:p w14:paraId="74B7CDA3" w14:textId="77777777" w:rsidR="00CC421C" w:rsidRDefault="000D1131" w:rsidP="00CC421C">
      <w:pPr>
        <w:keepNext/>
      </w:pPr>
      <w:r>
        <w:rPr>
          <w:noProof/>
        </w:rPr>
        <w:lastRenderedPageBreak/>
        <w:drawing>
          <wp:inline distT="0" distB="0" distL="0" distR="0" wp14:anchorId="7EFC7BDE" wp14:editId="3728F487">
            <wp:extent cx="5839588" cy="5440440"/>
            <wp:effectExtent l="0" t="0" r="889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9588" cy="5440440"/>
                    </a:xfrm>
                    <a:prstGeom prst="rect">
                      <a:avLst/>
                    </a:prstGeom>
                    <a:noFill/>
                  </pic:spPr>
                </pic:pic>
              </a:graphicData>
            </a:graphic>
          </wp:inline>
        </w:drawing>
      </w:r>
    </w:p>
    <w:p w14:paraId="4A58DDCD" w14:textId="77777777" w:rsidR="000D1131" w:rsidRPr="00CC421C" w:rsidRDefault="00CC421C" w:rsidP="00CC421C">
      <w:pPr>
        <w:pStyle w:val="Caption"/>
        <w:rPr>
          <w:color w:val="auto"/>
          <w:sz w:val="20"/>
          <w:szCs w:val="20"/>
        </w:rPr>
      </w:pPr>
      <w:r w:rsidRPr="003F29A7">
        <w:rPr>
          <w:b/>
          <w:color w:val="auto"/>
          <w:sz w:val="20"/>
          <w:szCs w:val="20"/>
        </w:rPr>
        <w:t xml:space="preserve">Figure </w:t>
      </w:r>
      <w:r w:rsidR="00C93509">
        <w:rPr>
          <w:b/>
          <w:color w:val="auto"/>
          <w:sz w:val="20"/>
          <w:szCs w:val="20"/>
        </w:rPr>
        <w:t>4</w:t>
      </w:r>
      <w:r w:rsidR="00D4600A">
        <w:rPr>
          <w:b/>
          <w:color w:val="auto"/>
          <w:sz w:val="20"/>
          <w:szCs w:val="20"/>
        </w:rPr>
        <w:t>.</w:t>
      </w:r>
      <w:r w:rsidRPr="003F29A7">
        <w:rPr>
          <w:color w:val="auto"/>
          <w:sz w:val="20"/>
          <w:szCs w:val="20"/>
        </w:rPr>
        <w:t xml:space="preserve"> Locations of wind farms</w:t>
      </w:r>
      <w:r w:rsidR="00D000B6">
        <w:rPr>
          <w:color w:val="auto"/>
          <w:sz w:val="20"/>
          <w:szCs w:val="20"/>
        </w:rPr>
        <w:t xml:space="preserve"> and</w:t>
      </w:r>
      <w:r>
        <w:rPr>
          <w:color w:val="auto"/>
          <w:sz w:val="20"/>
          <w:szCs w:val="20"/>
        </w:rPr>
        <w:t xml:space="preserve"> oil and gas wells</w:t>
      </w:r>
      <w:r w:rsidRPr="003F29A7">
        <w:rPr>
          <w:color w:val="auto"/>
          <w:sz w:val="20"/>
          <w:szCs w:val="20"/>
        </w:rPr>
        <w:t xml:space="preserve"> within </w:t>
      </w:r>
      <w:r w:rsidR="00D000B6">
        <w:rPr>
          <w:color w:val="auto"/>
          <w:sz w:val="20"/>
          <w:szCs w:val="20"/>
        </w:rPr>
        <w:t>l</w:t>
      </w:r>
      <w:r w:rsidRPr="003F29A7">
        <w:rPr>
          <w:color w:val="auto"/>
          <w:sz w:val="20"/>
          <w:szCs w:val="20"/>
        </w:rPr>
        <w:t>esser prairie-chicken range constructed between September 1, 2015 and April 1, 2017 identified by automated land cover change detection.</w:t>
      </w:r>
      <w:r w:rsidR="006A58E0">
        <w:rPr>
          <w:color w:val="auto"/>
          <w:sz w:val="20"/>
          <w:szCs w:val="20"/>
        </w:rPr>
        <w:t xml:space="preserve">  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 xml:space="preserve">the </w:t>
      </w:r>
      <w:r w:rsidR="00D3252F">
        <w:rPr>
          <w:color w:val="auto"/>
          <w:sz w:val="20"/>
          <w:szCs w:val="20"/>
        </w:rPr>
        <w:t>RWP</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a 10</w:t>
      </w:r>
      <w:r w:rsidR="00D3252F">
        <w:rPr>
          <w:color w:val="auto"/>
          <w:sz w:val="20"/>
          <w:szCs w:val="20"/>
        </w:rPr>
        <w:t>-</w:t>
      </w:r>
      <w:r w:rsidR="006A58E0">
        <w:rPr>
          <w:color w:val="auto"/>
          <w:sz w:val="20"/>
          <w:szCs w:val="20"/>
        </w:rPr>
        <w:t>mile buffer around existing LPC habitat.</w:t>
      </w:r>
    </w:p>
    <w:p w14:paraId="4E41D76A" w14:textId="77777777" w:rsidR="007F7D1E" w:rsidRDefault="007F7D1E" w:rsidP="007F7D1E">
      <w:pPr>
        <w:pStyle w:val="Heading2"/>
      </w:pPr>
      <w:r>
        <w:t>Habitat Loss</w:t>
      </w:r>
      <w:r w:rsidR="00037D81">
        <w:t xml:space="preserve"> from Agriculture</w:t>
      </w:r>
    </w:p>
    <w:p w14:paraId="4EF1E475" w14:textId="3C2E6A45" w:rsidR="00C25657" w:rsidRDefault="00C24FE3" w:rsidP="002C52DB">
      <w:r>
        <w:t xml:space="preserve">Next, we </w:t>
      </w:r>
      <w:r w:rsidR="00C25657">
        <w:t>estimate</w:t>
      </w:r>
      <w:r w:rsidR="00AD7A5A">
        <w:t>d</w:t>
      </w:r>
      <w:r w:rsidR="00C25657">
        <w:t xml:space="preserve"> the loss of LPC habitat </w:t>
      </w:r>
      <w:r w:rsidR="00D8626D">
        <w:t xml:space="preserve">from conversion of native grass prairie and </w:t>
      </w:r>
      <w:proofErr w:type="spellStart"/>
      <w:r w:rsidR="00D8626D">
        <w:t>shrubland</w:t>
      </w:r>
      <w:proofErr w:type="spellEnd"/>
      <w:r w:rsidR="00D8626D">
        <w:t xml:space="preserve"> to a</w:t>
      </w:r>
      <w:r w:rsidR="00BA6989">
        <w:t>gricultur</w:t>
      </w:r>
      <w:r w:rsidR="00D8626D">
        <w:t>e</w:t>
      </w:r>
      <w:r w:rsidR="004A12A6">
        <w:t xml:space="preserve"> u</w:t>
      </w:r>
      <w:moveToRangeStart w:id="189" w:author="Jacob Malcom" w:date="2017-07-06T16:55:00Z" w:name="move487123485"/>
      <w:moveTo w:id="190" w:author="Jacob Malcom" w:date="2017-07-06T16:55:00Z">
        <w:del w:id="191" w:author="Jacob Malcom" w:date="2017-07-06T16:57:00Z">
          <w:r w:rsidR="00AD7A5A" w:rsidDel="004A12A6">
            <w:delText>U</w:delText>
          </w:r>
        </w:del>
        <w:r w:rsidR="00AD7A5A">
          <w:t>sing annual cropland data from the U.S. Department of Agriculture (USDA)</w:t>
        </w:r>
        <w:del w:id="192" w:author="Jacob Malcom" w:date="2017-07-06T16:57:00Z">
          <w:r w:rsidR="00AD7A5A" w:rsidDel="004A12A6">
            <w:delText>, w</w:delText>
          </w:r>
        </w:del>
      </w:moveTo>
      <w:ins w:id="193" w:author="Jacob Malcom" w:date="2017-07-06T16:57:00Z">
        <w:r w:rsidR="004A12A6">
          <w:t>. W</w:t>
        </w:r>
      </w:ins>
      <w:moveTo w:id="194" w:author="Jacob Malcom" w:date="2017-07-06T16:55:00Z">
        <w:r w:rsidR="00AD7A5A">
          <w:t>e estimate</w:t>
        </w:r>
        <w:del w:id="195" w:author="Jacob Malcom" w:date="2017-07-06T16:57:00Z">
          <w:r w:rsidR="00AD7A5A" w:rsidDel="004A12A6">
            <w:delText>d</w:delText>
          </w:r>
        </w:del>
        <w:r w:rsidR="00AD7A5A">
          <w:t xml:space="preserve"> that between 85,000 and 184,000 acres were converted from LCP habitat in 2015 to agriculture in 2016 (Figure 5)</w:t>
        </w:r>
        <w:del w:id="196" w:author="Jacob Malcom" w:date="2017-07-06T16:57:00Z">
          <w:r w:rsidR="00AD7A5A" w:rsidDel="004A12A6">
            <w:delText xml:space="preserve">.  </w:delText>
          </w:r>
        </w:del>
      </w:moveTo>
      <w:moveToRangeEnd w:id="189"/>
      <w:del w:id="197" w:author="Jacob Malcom" w:date="2017-07-06T16:44:00Z">
        <w:r w:rsidR="00D8626D" w:rsidDel="00C24FE3">
          <w:delText xml:space="preserve"> </w:delText>
        </w:r>
        <w:r w:rsidR="00C25657" w:rsidDel="00C24FE3">
          <w:delText>since delisting.  T</w:delText>
        </w:r>
      </w:del>
      <w:ins w:id="198" w:author="Jacob Malcom" w:date="2017-07-06T16:57:00Z">
        <w:r w:rsidR="004A12A6">
          <w:t xml:space="preserve">; that is, </w:t>
        </w:r>
      </w:ins>
      <w:ins w:id="199" w:author="Jacob Malcom" w:date="2017-07-06T16:44:00Z">
        <w:r>
          <w:t>t</w:t>
        </w:r>
      </w:ins>
      <w:r w:rsidR="00C25657">
        <w:t xml:space="preserve">he </w:t>
      </w:r>
      <w:r w:rsidR="00D8626D">
        <w:t>majority</w:t>
      </w:r>
      <w:r w:rsidR="00D8626D">
        <w:rPr>
          <w:rStyle w:val="CommentReference"/>
        </w:rPr>
        <w:t xml:space="preserve"> </w:t>
      </w:r>
      <w:r w:rsidR="00D8626D">
        <w:t>of</w:t>
      </w:r>
      <w:r w:rsidR="00C25657">
        <w:t xml:space="preserve"> </w:t>
      </w:r>
      <w:r w:rsidR="00B421A8">
        <w:t>habitat loss</w:t>
      </w:r>
      <w:r w:rsidR="00C25657">
        <w:t xml:space="preserve"> </w:t>
      </w:r>
      <w:r w:rsidR="00D8626D">
        <w:t xml:space="preserve">since delisting </w:t>
      </w:r>
      <w:proofErr w:type="gramStart"/>
      <w:ins w:id="200" w:author="Jacob Malcom" w:date="2017-07-06T16:44:00Z">
        <w:r>
          <w:t>wa</w:t>
        </w:r>
      </w:ins>
      <w:proofErr w:type="gramEnd"/>
      <w:del w:id="201" w:author="Jacob Malcom" w:date="2017-07-06T16:44:00Z">
        <w:r w:rsidR="00C25657" w:rsidDel="00C24FE3">
          <w:delText>i</w:delText>
        </w:r>
      </w:del>
      <w:r w:rsidR="00C25657">
        <w:t xml:space="preserve">s from </w:t>
      </w:r>
      <w:r w:rsidR="00D8626D">
        <w:t xml:space="preserve">agricultural </w:t>
      </w:r>
      <w:r w:rsidR="00C25657">
        <w:t xml:space="preserve">conversion. </w:t>
      </w:r>
      <w:moveFromRangeStart w:id="202" w:author="Jacob Malcom" w:date="2017-07-06T16:55:00Z" w:name="move487123485"/>
      <w:commentRangeStart w:id="203"/>
      <w:moveFrom w:id="204" w:author="Jacob Malcom" w:date="2017-07-06T16:55:00Z">
        <w:r w:rsidR="00C25657" w:rsidDel="00AD7A5A">
          <w:t xml:space="preserve"> </w:t>
        </w:r>
        <w:r w:rsidR="00FF3780" w:rsidDel="00AD7A5A">
          <w:t xml:space="preserve">Using annual </w:t>
        </w:r>
        <w:r w:rsidR="00484010" w:rsidDel="00AD7A5A">
          <w:t xml:space="preserve">cropland </w:t>
        </w:r>
        <w:r w:rsidR="00FF3780" w:rsidDel="00AD7A5A">
          <w:t>data from the U.S. Department of Agriculture</w:t>
        </w:r>
        <w:r w:rsidR="00C8336A" w:rsidDel="00AD7A5A">
          <w:t xml:space="preserve"> (USDA)</w:t>
        </w:r>
        <w:r w:rsidR="00C25657" w:rsidDel="00AD7A5A">
          <w:t xml:space="preserve">, </w:t>
        </w:r>
        <w:r w:rsidR="00AE6AFB" w:rsidDel="00AD7A5A">
          <w:t>we estimate</w:t>
        </w:r>
        <w:r w:rsidR="00D15128" w:rsidDel="00AD7A5A">
          <w:t>d that</w:t>
        </w:r>
        <w:r w:rsidR="00AE6AFB" w:rsidDel="00AD7A5A">
          <w:t xml:space="preserve"> </w:t>
        </w:r>
        <w:r w:rsidR="00D746E3" w:rsidDel="00AD7A5A">
          <w:t xml:space="preserve">between </w:t>
        </w:r>
        <w:r w:rsidR="00FF3780" w:rsidDel="00AD7A5A">
          <w:t xml:space="preserve">85,000 and </w:t>
        </w:r>
        <w:r w:rsidR="009524FA" w:rsidDel="00AD7A5A">
          <w:t>184</w:t>
        </w:r>
        <w:r w:rsidR="00D746E3" w:rsidDel="00AD7A5A">
          <w:t>,</w:t>
        </w:r>
        <w:r w:rsidR="00FF3780" w:rsidDel="00AD7A5A">
          <w:t>000</w:t>
        </w:r>
        <w:r w:rsidR="00AE6AFB" w:rsidDel="00AD7A5A">
          <w:t xml:space="preserve"> acres</w:t>
        </w:r>
        <w:r w:rsidR="00484010" w:rsidDel="00AD7A5A">
          <w:t xml:space="preserve"> </w:t>
        </w:r>
        <w:r w:rsidR="002C52DB" w:rsidDel="00AD7A5A">
          <w:t>were</w:t>
        </w:r>
        <w:r w:rsidR="00AE6AFB" w:rsidDel="00AD7A5A">
          <w:t xml:space="preserve"> </w:t>
        </w:r>
        <w:r w:rsidR="00484010" w:rsidDel="00AD7A5A">
          <w:t xml:space="preserve">converted </w:t>
        </w:r>
        <w:r w:rsidR="0003329B" w:rsidDel="00AD7A5A">
          <w:t xml:space="preserve">from LCP habitat in 2015 </w:t>
        </w:r>
        <w:r w:rsidR="00484010" w:rsidDel="00AD7A5A">
          <w:lastRenderedPageBreak/>
          <w:t xml:space="preserve">to agriculture </w:t>
        </w:r>
        <w:r w:rsidR="0003329B" w:rsidDel="00AD7A5A">
          <w:t>in</w:t>
        </w:r>
        <w:r w:rsidR="00484010" w:rsidDel="00AD7A5A">
          <w:t xml:space="preserve"> 2016</w:t>
        </w:r>
        <w:r w:rsidR="00B41350" w:rsidDel="00AD7A5A">
          <w:t xml:space="preserve"> (Figure</w:t>
        </w:r>
        <w:r w:rsidR="00CC421C" w:rsidDel="00AD7A5A">
          <w:t xml:space="preserve"> </w:t>
        </w:r>
        <w:r w:rsidR="00C93509" w:rsidDel="00AD7A5A">
          <w:t>5</w:t>
        </w:r>
        <w:r w:rsidR="00B41350" w:rsidDel="00AD7A5A">
          <w:t>)</w:t>
        </w:r>
        <w:r w:rsidR="00AE6AFB" w:rsidDel="00AD7A5A">
          <w:t xml:space="preserve">.  </w:t>
        </w:r>
      </w:moveFrom>
      <w:moveFromRangeEnd w:id="202"/>
      <w:r w:rsidR="00484010">
        <w:t>The range of estimated acreage is based on different level</w:t>
      </w:r>
      <w:r w:rsidR="002C52DB">
        <w:t>s</w:t>
      </w:r>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w:t>
      </w:r>
      <w:commentRangeEnd w:id="203"/>
      <w:r w:rsidR="002512EB">
        <w:rPr>
          <w:rStyle w:val="CommentReference"/>
        </w:rPr>
        <w:commentReference w:id="203"/>
      </w:r>
      <w:r w:rsidR="00484010">
        <w:t xml:space="preserve"> </w:t>
      </w:r>
      <w:r w:rsidR="00734E95">
        <w:t xml:space="preserve"> </w:t>
      </w:r>
    </w:p>
    <w:p w14:paraId="30D64C60" w14:textId="77777777" w:rsidR="00DC752D" w:rsidRDefault="000D1131" w:rsidP="00DC752D">
      <w:pPr>
        <w:keepNext/>
      </w:pPr>
      <w:commentRangeStart w:id="205"/>
      <w:r>
        <w:rPr>
          <w:noProof/>
        </w:rPr>
        <w:drawing>
          <wp:inline distT="0" distB="0" distL="0" distR="0" wp14:anchorId="3939A2B4" wp14:editId="7323AE0D">
            <wp:extent cx="5991736" cy="36619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991736" cy="3661977"/>
                    </a:xfrm>
                    <a:prstGeom prst="rect">
                      <a:avLst/>
                    </a:prstGeom>
                    <a:noFill/>
                  </pic:spPr>
                </pic:pic>
              </a:graphicData>
            </a:graphic>
          </wp:inline>
        </w:drawing>
      </w:r>
      <w:commentRangeEnd w:id="205"/>
      <w:r w:rsidR="00132520">
        <w:rPr>
          <w:rStyle w:val="CommentReference"/>
        </w:rPr>
        <w:commentReference w:id="205"/>
      </w:r>
    </w:p>
    <w:p w14:paraId="283CB99F" w14:textId="77777777" w:rsidR="00572B9A" w:rsidRDefault="00DC752D" w:rsidP="000D1131">
      <w:pPr>
        <w:pStyle w:val="Caption"/>
        <w:rPr>
          <w:color w:val="auto"/>
          <w:sz w:val="20"/>
          <w:szCs w:val="20"/>
        </w:rPr>
      </w:pPr>
      <w:r w:rsidRPr="00CC421C">
        <w:rPr>
          <w:b/>
          <w:color w:val="auto"/>
          <w:sz w:val="20"/>
          <w:szCs w:val="20"/>
        </w:rPr>
        <w:t xml:space="preserve">Figure </w:t>
      </w:r>
      <w:r w:rsidR="00C93509">
        <w:rPr>
          <w:b/>
          <w:color w:val="auto"/>
          <w:sz w:val="20"/>
          <w:szCs w:val="20"/>
        </w:rPr>
        <w:t>5</w:t>
      </w:r>
      <w:r w:rsidR="00D4600A">
        <w:rPr>
          <w:b/>
          <w:color w:val="auto"/>
          <w:sz w:val="20"/>
          <w:szCs w:val="20"/>
        </w:rPr>
        <w:t>.</w:t>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w:t>
      </w:r>
      <w:r w:rsidR="00AC3780">
        <w:rPr>
          <w:color w:val="auto"/>
          <w:sz w:val="20"/>
          <w:szCs w:val="20"/>
        </w:rPr>
        <w:t>l</w:t>
      </w:r>
      <w:r w:rsidR="000D1131" w:rsidRPr="00CC421C">
        <w:rPr>
          <w:color w:val="auto"/>
          <w:sz w:val="20"/>
          <w:szCs w:val="20"/>
        </w:rPr>
        <w:t>esser prairie-chicken habitat</w:t>
      </w:r>
      <w:r w:rsidR="00AC3780">
        <w:rPr>
          <w:color w:val="auto"/>
          <w:sz w:val="20"/>
          <w:szCs w:val="20"/>
        </w:rPr>
        <w:t xml:space="preserve"> in 2015</w:t>
      </w:r>
      <w:r w:rsidR="000D1131" w:rsidRPr="00CC421C">
        <w:rPr>
          <w:color w:val="auto"/>
          <w:sz w:val="20"/>
          <w:szCs w:val="20"/>
        </w:rPr>
        <w:t xml:space="preserve"> </w:t>
      </w:r>
      <w:r w:rsidR="00C13BA1">
        <w:rPr>
          <w:color w:val="auto"/>
          <w:sz w:val="20"/>
          <w:szCs w:val="20"/>
        </w:rPr>
        <w:t xml:space="preserve">to agriculture </w:t>
      </w:r>
      <w:r w:rsidR="00AC3780">
        <w:rPr>
          <w:color w:val="auto"/>
          <w:sz w:val="20"/>
          <w:szCs w:val="20"/>
        </w:rPr>
        <w:t>in</w:t>
      </w:r>
      <w:r w:rsidR="000D1131" w:rsidRPr="00CC421C">
        <w:rPr>
          <w:color w:val="auto"/>
          <w:sz w:val="20"/>
          <w:szCs w:val="20"/>
        </w:rPr>
        <w:t xml:space="preserve"> 2016.</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14:paraId="3CA9CBD3" w14:textId="61F97C72" w:rsidR="00270BF1" w:rsidRPr="00270BF1" w:rsidRDefault="00270BF1" w:rsidP="00270BF1">
      <w:commentRangeStart w:id="206"/>
      <w:r>
        <w:t>How significant is</w:t>
      </w:r>
      <w:commentRangeEnd w:id="206"/>
      <w:r w:rsidR="00132520">
        <w:rPr>
          <w:rStyle w:val="CommentReference"/>
        </w:rPr>
        <w:commentReference w:id="206"/>
      </w:r>
      <w:r>
        <w:t xml:space="preserve"> the energy development and agricultural conversion we identified?  Using the 667-m buffer for wind turbines, 200-m buffer for oil and gas wells, and 90% confidence for agricultural conver</w:t>
      </w:r>
      <w:ins w:id="207" w:author="Jacob Malcom" w:date="2017-07-06T17:05:00Z">
        <w:r w:rsidR="00132520">
          <w:t>s</w:t>
        </w:r>
      </w:ins>
      <w:del w:id="208" w:author="Jacob Malcom" w:date="2017-07-06T17:05:00Z">
        <w:r w:rsidDel="00132520">
          <w:delText>t</w:delText>
        </w:r>
      </w:del>
      <w:r>
        <w:t>ion, we estimate</w:t>
      </w:r>
      <w:del w:id="209" w:author="Jacob Malcom" w:date="2017-07-07T06:51:00Z">
        <w:r w:rsidDel="00245942">
          <w:delText>d</w:delText>
        </w:r>
      </w:del>
      <w:r>
        <w:t xml:space="preserve"> that 0.76% of LPC </w:t>
      </w:r>
      <w:commentRangeStart w:id="210"/>
      <w:r>
        <w:t>crucial habitat (focal and connectivity areas, as described in the RWP)</w:t>
      </w:r>
      <w:commentRangeEnd w:id="210"/>
      <w:r w:rsidR="00063ECB">
        <w:rPr>
          <w:rStyle w:val="CommentReference"/>
        </w:rPr>
        <w:commentReference w:id="210"/>
      </w:r>
      <w:r>
        <w:t xml:space="preserve"> was impacted during our 19-month study period.  If we use a 1-mile buffer for turbines and 75% confidence for agricultural conversion, we estimated that 1.3% of LPC crucial habitat was disturbed.  While these numbers may seem trivial, we should remember that these losses occurred in the most important habitat over an extremely brief timeframe for a species that </w:t>
      </w:r>
      <w:del w:id="211" w:author="Jacob Malcom" w:date="2017-07-06T17:02:00Z">
        <w:r w:rsidDel="003A7C75">
          <w:delText xml:space="preserve">has </w:delText>
        </w:r>
      </w:del>
      <w:ins w:id="212" w:author="Jacob Malcom" w:date="2017-07-06T17:04:00Z">
        <w:r w:rsidR="00132520">
          <w:t>is no longer found in</w:t>
        </w:r>
      </w:ins>
      <w:del w:id="213" w:author="Jacob Malcom" w:date="2017-07-06T17:04:00Z">
        <w:r w:rsidDel="00132520">
          <w:delText>already lost</w:delText>
        </w:r>
      </w:del>
      <w:r>
        <w:t xml:space="preserve"> </w:t>
      </w:r>
      <w:del w:id="214" w:author="Jacob Malcom" w:date="2017-07-06T17:02:00Z">
        <w:r w:rsidDel="003A7C75">
          <w:delText xml:space="preserve">about </w:delText>
        </w:r>
      </w:del>
      <w:ins w:id="215" w:author="Jacob Malcom" w:date="2017-07-06T17:02:00Z">
        <w:r w:rsidR="003A7C75">
          <w:t xml:space="preserve">up to </w:t>
        </w:r>
      </w:ins>
      <w:r>
        <w:t xml:space="preserve">90% of its historic range.  </w:t>
      </w:r>
    </w:p>
    <w:p w14:paraId="58FD26EE" w14:textId="77777777" w:rsidR="00A5193F" w:rsidRDefault="00A5193F" w:rsidP="00A5193F">
      <w:pPr>
        <w:pStyle w:val="Heading1"/>
      </w:pPr>
      <w:commentRangeStart w:id="216"/>
      <w:r>
        <w:t>Methods</w:t>
      </w:r>
      <w:commentRangeEnd w:id="216"/>
      <w:r w:rsidR="00132520">
        <w:rPr>
          <w:rStyle w:val="CommentReference"/>
          <w:rFonts w:asciiTheme="minorHAnsi" w:eastAsiaTheme="minorHAnsi" w:hAnsiTheme="minorHAnsi" w:cstheme="minorBidi"/>
          <w:color w:val="auto"/>
        </w:rPr>
        <w:commentReference w:id="216"/>
      </w:r>
    </w:p>
    <w:p w14:paraId="02CB6B08" w14:textId="77777777" w:rsidR="00447E60" w:rsidRPr="00447E60" w:rsidRDefault="0016203C" w:rsidP="00447E60">
      <w:pPr>
        <w:pStyle w:val="Heading2"/>
      </w:pPr>
      <w:r>
        <w:t xml:space="preserve">Automated </w:t>
      </w:r>
      <w:r w:rsidR="00440911">
        <w:t>Change Detection</w:t>
      </w:r>
    </w:p>
    <w:p w14:paraId="50D5BAF7" w14:textId="77777777"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w:t>
      </w:r>
      <w:r w:rsidR="00C616D6">
        <w:t xml:space="preserve"> </w:t>
      </w:r>
      <w:r w:rsidRPr="00440911">
        <w:t xml:space="preserve">m resolution imagery every 12 days.  Sentinel-2 images </w:t>
      </w:r>
      <w:r w:rsidRPr="00440911">
        <w:lastRenderedPageBreak/>
        <w:t>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band, which identifies clouds, shadow, snow, and water, and created a single image composite by selecting the median value of each pixel stack.</w:t>
      </w:r>
      <w:r>
        <w:t xml:space="preserve">  </w:t>
      </w:r>
    </w:p>
    <w:p w14:paraId="5BAFB42E" w14:textId="77777777" w:rsidR="005824EF" w:rsidRDefault="00440911" w:rsidP="00440911">
      <w:pPr>
        <w:rPr>
          <w:ins w:id="217" w:author="Mike" w:date="2017-07-10T09:37:00Z"/>
        </w:rPr>
      </w:pPr>
      <w:r>
        <w:t>Our automated change detection algorithm extended the method used by the U.S Geological Survey to produce the National Land Cover Dataset (NLCD) land cover change data</w:t>
      </w:r>
      <w:r w:rsidR="00D3252F">
        <w:t>.</w:t>
      </w:r>
      <w:r>
        <w:rPr>
          <w:rStyle w:val="FootnoteReference"/>
        </w:rPr>
        <w:footnoteReference w:id="8"/>
      </w:r>
      <w:r>
        <w:t xml:space="preserve">  We calculated </w:t>
      </w:r>
      <w:commentRangeStart w:id="218"/>
      <w:r>
        <w:t>four spectral change metrics between before and after imagery</w:t>
      </w:r>
      <w:commentRangeEnd w:id="218"/>
      <w:r w:rsidR="002C102B">
        <w:rPr>
          <w:rStyle w:val="CommentReference"/>
        </w:rPr>
        <w:commentReference w:id="218"/>
      </w:r>
      <w:r>
        <w:t xml:space="preserve">.  </w:t>
      </w:r>
    </w:p>
    <w:p w14:paraId="7A32120C" w14:textId="77777777" w:rsidR="005824EF" w:rsidRDefault="00440911" w:rsidP="001676EC">
      <w:pPr>
        <w:pStyle w:val="ListParagraph"/>
        <w:numPr>
          <w:ilvl w:val="0"/>
          <w:numId w:val="2"/>
        </w:numPr>
        <w:rPr>
          <w:ins w:id="219" w:author="Mike" w:date="2017-07-10T09:37:00Z"/>
        </w:rPr>
      </w:pPr>
      <w:r>
        <w:t>The Change Vector (CV) measures the total change in reflectance values between two images across the visible and infrared spectrum</w:t>
      </w:r>
      <w:ins w:id="220" w:author="Mike" w:date="2017-07-10T09:37:00Z">
        <w:r w:rsidR="005824EF">
          <w:t>.</w:t>
        </w:r>
      </w:ins>
    </w:p>
    <w:p w14:paraId="75D82157" w14:textId="3A551F47" w:rsidR="005824EF" w:rsidRDefault="00440911" w:rsidP="001676EC">
      <w:pPr>
        <w:pStyle w:val="ListParagraph"/>
        <w:numPr>
          <w:ilvl w:val="0"/>
          <w:numId w:val="2"/>
        </w:numPr>
        <w:rPr>
          <w:ins w:id="221" w:author="Mike" w:date="2017-07-10T09:37:00Z"/>
        </w:rPr>
      </w:pPr>
      <w:r>
        <w:t>Relative CV Maximum (RCV</w:t>
      </w:r>
      <w:r w:rsidRPr="005824EF">
        <w:rPr>
          <w:vertAlign w:val="subscript"/>
        </w:rPr>
        <w:t>MAX</w:t>
      </w:r>
      <w:r>
        <w:t xml:space="preserve">) measures the total change in each band scaled to their global maxima.  </w:t>
      </w:r>
    </w:p>
    <w:p w14:paraId="036E2E56" w14:textId="77777777" w:rsidR="005824EF" w:rsidRDefault="00440911" w:rsidP="001676EC">
      <w:pPr>
        <w:pStyle w:val="ListParagraph"/>
        <w:numPr>
          <w:ilvl w:val="0"/>
          <w:numId w:val="2"/>
        </w:numPr>
        <w:rPr>
          <w:ins w:id="222" w:author="Mike" w:date="2017-07-10T09:37:00Z"/>
        </w:rPr>
      </w:pPr>
      <w:r>
        <w:t>Differences in Normalized Difference Vegetation Index (</w:t>
      </w:r>
      <w:proofErr w:type="spellStart"/>
      <w:r>
        <w:t>dNDVI</w:t>
      </w:r>
      <w:proofErr w:type="spellEnd"/>
      <w:r>
        <w:t xml:space="preserve">) uses ratios between near infrared and red reflectance to indicate changes in the concentration of vegetation.  </w:t>
      </w:r>
    </w:p>
    <w:p w14:paraId="436FEF01" w14:textId="77777777" w:rsidR="005824EF" w:rsidRDefault="00440911" w:rsidP="001676EC">
      <w:pPr>
        <w:pStyle w:val="ListParagraph"/>
        <w:numPr>
          <w:ilvl w:val="0"/>
          <w:numId w:val="2"/>
        </w:numPr>
        <w:rPr>
          <w:ins w:id="223" w:author="Mike" w:date="2017-07-10T09:39:00Z"/>
        </w:rPr>
      </w:pPr>
      <w:r>
        <w:t>Ratio Normalized Difference Soil Index (</w:t>
      </w:r>
      <w:proofErr w:type="spellStart"/>
      <w:r>
        <w:t>dRNDSI</w:t>
      </w:r>
      <w:proofErr w:type="spellEnd"/>
      <w:r>
        <w:t>)</w:t>
      </w:r>
      <w:r>
        <w:rPr>
          <w:rStyle w:val="FootnoteReference"/>
        </w:rPr>
        <w:footnoteReference w:id="9"/>
      </w:r>
      <w:r>
        <w:t xml:space="preserve"> uses ratios between short-wave infrared and green reflectance to indicate changes in the concentration of bare ground.  </w:t>
      </w:r>
    </w:p>
    <w:p w14:paraId="32728441" w14:textId="3830C2CB" w:rsidR="00440911" w:rsidRDefault="00440911" w:rsidP="005824EF">
      <w:r>
        <w:t>We then converted pixel values for each change metric to z-scores representing the likelihood of land cover change relative to global means for normalized indices (RNDSI &amp; NDVI), and global minimums for scaled indices (CV and RCV</w:t>
      </w:r>
      <w:r w:rsidRPr="005824EF">
        <w:rPr>
          <w:vertAlign w:val="subscript"/>
        </w:rPr>
        <w:t>MAX</w:t>
      </w:r>
      <w:r>
        <w:t xml:space="preserve">).  The output was a four-band image consisting of the standardized z-scores for each change metric at each pixel, covering the entire LPC range.  </w:t>
      </w:r>
      <w:commentRangeStart w:id="224"/>
      <w:commentRangeStart w:id="225"/>
      <w:r>
        <w:t xml:space="preserve">All calculations and transformations were performed in Google Earth Engine. </w:t>
      </w:r>
      <w:commentRangeEnd w:id="224"/>
      <w:r w:rsidR="0097783E">
        <w:rPr>
          <w:rStyle w:val="CommentReference"/>
        </w:rPr>
        <w:commentReference w:id="224"/>
      </w:r>
      <w:commentRangeEnd w:id="225"/>
      <w:r w:rsidR="001676EC">
        <w:rPr>
          <w:rStyle w:val="CommentReference"/>
        </w:rPr>
        <w:commentReference w:id="225"/>
      </w:r>
      <w:r>
        <w:t xml:space="preserve"> </w:t>
      </w:r>
    </w:p>
    <w:p w14:paraId="6E487904" w14:textId="77777777" w:rsidR="00440911" w:rsidRDefault="00440911" w:rsidP="00440911">
      <w:pPr>
        <w:pStyle w:val="Heading2"/>
      </w:pPr>
      <w:r>
        <w:t>Change Validation for Energy Development</w:t>
      </w:r>
    </w:p>
    <w:p w14:paraId="6D5792A0" w14:textId="77777777" w:rsidR="00D22E4C" w:rsidRDefault="00440911" w:rsidP="00440911">
      <w:r>
        <w:t>Because of the distinct spatial pattern of wind farms (Figure 1d), we identified new farms by examining the change metric output</w:t>
      </w:r>
      <w:r w:rsidR="0016203C">
        <w:t>,</w:t>
      </w:r>
      <w:r>
        <w:t xml:space="preserve"> visualized to highlight losses in vegetation and increases in bare ground.  We then visually inspected the most recent available Sentinel-2 imagery at new wind farm locations to identify and mark individual turbines.  </w:t>
      </w:r>
      <w:r w:rsidR="002B292A">
        <w:t>Oil and gas well</w:t>
      </w:r>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t>
      </w:r>
      <w:r w:rsidR="00C83EE6">
        <w:t>Therefore, w</w:t>
      </w:r>
      <w:r w:rsidR="00236A7A">
        <w:t xml:space="preserve">e </w:t>
      </w:r>
      <w:r w:rsidR="00D22E4C">
        <w:t>define</w:t>
      </w:r>
      <w:r w:rsidR="00C83EE6">
        <w:t>d</w:t>
      </w:r>
      <w:r w:rsidR="00D22E4C">
        <w:t xml:space="preserve"> thresholds </w:t>
      </w:r>
      <w:r w:rsidR="00236A7A">
        <w:t xml:space="preserve">for changes in reflectance </w:t>
      </w:r>
      <w:r w:rsidR="00D22E4C">
        <w:t xml:space="preserve">that </w:t>
      </w:r>
      <w:r w:rsidR="00037D81">
        <w:t xml:space="preserve">represent </w:t>
      </w:r>
      <w:r w:rsidR="00983A83">
        <w:t>replacement of natural land cover with well pad</w:t>
      </w:r>
      <w:r w:rsidR="002B292A">
        <w:t>s</w:t>
      </w:r>
      <w:r w:rsidR="00FC5D30">
        <w:t xml:space="preserve">.  </w:t>
      </w:r>
      <w:commentRangeStart w:id="226"/>
      <w:commentRangeStart w:id="227"/>
      <w:r w:rsidR="00FC5D30">
        <w:t xml:space="preserve">To define the thresholds, </w:t>
      </w:r>
      <w:r w:rsidR="0002100D">
        <w:t xml:space="preserve">we </w:t>
      </w:r>
      <w:r w:rsidR="00FC5D30">
        <w:t xml:space="preserve">evaluated the actual reflectance values from 100 randomly selected </w:t>
      </w:r>
      <w:r w:rsidR="0002100D">
        <w:t xml:space="preserve">plots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w:t>
      </w:r>
      <w:r w:rsidR="00FC5D30">
        <w:t xml:space="preserve">presence </w:t>
      </w:r>
      <w:r w:rsidR="00983A83">
        <w:t xml:space="preserve">of </w:t>
      </w:r>
      <w:r w:rsidR="0002100D">
        <w:t xml:space="preserve">new </w:t>
      </w:r>
      <w:r w:rsidR="00983A83">
        <w:t>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e maximizing the second derivative (</w:t>
      </w:r>
      <w:r w:rsidR="007C3848" w:rsidRPr="0016203C">
        <w:rPr>
          <w:i/>
        </w:rPr>
        <w:t>i.e.,</w:t>
      </w:r>
      <w:r w:rsidR="007C3848">
        <w:t xml:space="preserve"> </w:t>
      </w:r>
      <w:r w:rsidR="007663D4">
        <w:t xml:space="preserve">rate of change in curve slope) of the relationship between false positive and detection rate (Figure </w:t>
      </w:r>
      <w:r w:rsidR="00C93509">
        <w:t>6a</w:t>
      </w:r>
      <w:r w:rsidR="007663D4">
        <w:t>), as a threshold for automatically identifying new well pads.</w:t>
      </w:r>
      <w:r w:rsidR="007C3848">
        <w:t xml:space="preserve"> We then converted areas </w:t>
      </w:r>
      <w:r w:rsidR="007C3848">
        <w:lastRenderedPageBreak/>
        <w:t xml:space="preserve">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commentRangeEnd w:id="226"/>
      <w:r w:rsidR="00034554">
        <w:rPr>
          <w:rStyle w:val="CommentReference"/>
        </w:rPr>
        <w:commentReference w:id="226"/>
      </w:r>
      <w:commentRangeEnd w:id="227"/>
      <w:r w:rsidR="001676EC">
        <w:rPr>
          <w:rStyle w:val="CommentReference"/>
        </w:rPr>
        <w:commentReference w:id="227"/>
      </w:r>
    </w:p>
    <w:p w14:paraId="53A0EDD9" w14:textId="77777777" w:rsidR="00C93509" w:rsidRPr="00B95547" w:rsidRDefault="00C93509" w:rsidP="00440911"/>
    <w:p w14:paraId="5FD1830F" w14:textId="77777777" w:rsidR="003F29A7" w:rsidRDefault="003F29A7" w:rsidP="003F29A7">
      <w:pPr>
        <w:keepNext/>
      </w:pPr>
      <w:r>
        <w:rPr>
          <w:noProof/>
        </w:rPr>
        <w:drawing>
          <wp:inline distT="0" distB="0" distL="0" distR="0" wp14:anchorId="3AD920AF" wp14:editId="36C7AC12">
            <wp:extent cx="5832080" cy="253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32080" cy="2539476"/>
                    </a:xfrm>
                    <a:prstGeom prst="rect">
                      <a:avLst/>
                    </a:prstGeom>
                    <a:noFill/>
                  </pic:spPr>
                </pic:pic>
              </a:graphicData>
            </a:graphic>
          </wp:inline>
        </w:drawing>
      </w:r>
    </w:p>
    <w:p w14:paraId="039DBF81" w14:textId="77777777" w:rsidR="00D22E4C" w:rsidRPr="00CC421C" w:rsidRDefault="003F29A7" w:rsidP="003F29A7">
      <w:pPr>
        <w:pStyle w:val="Caption"/>
        <w:rPr>
          <w:color w:val="auto"/>
          <w:sz w:val="20"/>
          <w:szCs w:val="20"/>
        </w:rPr>
      </w:pPr>
      <w:r w:rsidRPr="00CC421C">
        <w:rPr>
          <w:b/>
          <w:color w:val="auto"/>
          <w:sz w:val="20"/>
          <w:szCs w:val="20"/>
        </w:rPr>
        <w:t xml:space="preserve">Figure </w:t>
      </w:r>
      <w:r w:rsidR="00C93509">
        <w:rPr>
          <w:b/>
          <w:color w:val="auto"/>
          <w:sz w:val="20"/>
          <w:szCs w:val="20"/>
        </w:rPr>
        <w:t>6.</w:t>
      </w:r>
      <w:r w:rsidR="00C93509"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w:t>
      </w:r>
      <w:r w:rsidR="0016203C" w:rsidRPr="00CC421C">
        <w:rPr>
          <w:color w:val="auto"/>
          <w:sz w:val="20"/>
          <w:szCs w:val="20"/>
        </w:rPr>
        <w:t xml:space="preserve">a) </w:t>
      </w:r>
      <w:r w:rsidR="00280E1F" w:rsidRPr="00CC421C">
        <w:rPr>
          <w:color w:val="auto"/>
          <w:sz w:val="20"/>
          <w:szCs w:val="20"/>
        </w:rPr>
        <w:t>change metrics and</w:t>
      </w:r>
      <w:r w:rsidR="0016203C">
        <w:rPr>
          <w:color w:val="auto"/>
          <w:sz w:val="20"/>
          <w:szCs w:val="20"/>
        </w:rPr>
        <w:t xml:space="preserve"> </w:t>
      </w:r>
      <w:r w:rsidR="0016203C" w:rsidRPr="00CC421C">
        <w:rPr>
          <w:color w:val="auto"/>
          <w:sz w:val="20"/>
          <w:szCs w:val="20"/>
        </w:rPr>
        <w:t xml:space="preserve">b) </w:t>
      </w:r>
      <w:r w:rsidR="00280E1F" w:rsidRPr="00CC421C">
        <w:rPr>
          <w:color w:val="auto"/>
          <w:sz w:val="20"/>
          <w:szCs w:val="20"/>
        </w:rPr>
        <w:t xml:space="preserve">shape metrics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55C85E4D" w14:textId="77777777"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206DAF">
        <w:t>.</w:t>
      </w:r>
      <w:r w:rsidR="00E80D17">
        <w:rPr>
          <w:rStyle w:val="FootnoteReference"/>
        </w:rPr>
        <w:footnoteReference w:id="10"/>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C93509">
        <w:t>6b</w:t>
      </w:r>
      <w:r w:rsidR="007C3848">
        <w:t>)</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to confirm the presence of a well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14:paraId="02D690C9" w14:textId="77777777" w:rsidR="00C93509" w:rsidRDefault="00C93509" w:rsidP="00003AA9">
      <w:pPr>
        <w:pStyle w:val="Heading2"/>
      </w:pPr>
      <w:r>
        <w:t>State Oil and Gas Reports</w:t>
      </w:r>
    </w:p>
    <w:p w14:paraId="7C7D1634" w14:textId="77777777" w:rsidR="00C93509" w:rsidRDefault="002A7A45" w:rsidP="00C93509">
      <w:r>
        <w:t xml:space="preserve">We obtained oil and gas drilling records from public databases maintained by oil and gas commissions in Colorado, Kansas, Oklahoma, and New Mexico, and </w:t>
      </w:r>
      <w:r w:rsidR="00206DAF">
        <w:t xml:space="preserve">from </w:t>
      </w:r>
      <w:r>
        <w:t xml:space="preserve">a paid access database in Texas.  Texas </w:t>
      </w:r>
      <w:r w:rsidR="0019659D">
        <w:t>provides a</w:t>
      </w:r>
      <w:r w:rsidR="00206DAF">
        <w:t xml:space="preserve"> well</w:t>
      </w:r>
      <w:r>
        <w:t xml:space="preserve"> completion date, </w:t>
      </w:r>
      <w:r w:rsidR="0016203C">
        <w:t>Colorado and New Mexico provide spud dates</w:t>
      </w:r>
      <w:r>
        <w:t xml:space="preserve">, </w:t>
      </w:r>
      <w:r w:rsidR="0019659D">
        <w:t xml:space="preserve">and </w:t>
      </w:r>
      <w:r>
        <w:t>O</w:t>
      </w:r>
      <w:r w:rsidR="0019659D">
        <w:t>klahoma</w:t>
      </w:r>
      <w:r>
        <w:t xml:space="preserve"> </w:t>
      </w:r>
      <w:r w:rsidR="0019659D">
        <w:t>provides an approval date.  For these states, we selected all records with a date later than September 1, 2015 in the</w:t>
      </w:r>
      <w:r w:rsidR="00206DAF">
        <w:t xml:space="preserve"> applicable</w:t>
      </w:r>
      <w:r w:rsidR="0019659D">
        <w:t xml:space="preserve"> field</w:t>
      </w:r>
      <w:r w:rsidR="00206DAF">
        <w:t xml:space="preserve"> for each state</w:t>
      </w:r>
      <w:r w:rsidR="0019659D">
        <w:t>.  Kansas</w:t>
      </w:r>
      <w:r>
        <w:t xml:space="preserve"> provides a year start</w:t>
      </w:r>
      <w:r w:rsidR="0019659D">
        <w:t>, and we selected all records in 2016 and 2017</w:t>
      </w:r>
      <w:r>
        <w:t>.  We then restricted this set of records to those occurring within LPC range</w:t>
      </w:r>
      <w:r w:rsidR="0019659D">
        <w:t xml:space="preserve">, creating a set of </w:t>
      </w:r>
      <w:r w:rsidR="0019659D">
        <w:lastRenderedPageBreak/>
        <w:t>reported wells (Table 1)</w:t>
      </w:r>
      <w:r>
        <w:t xml:space="preserve">.  To verify the presence of wells, </w:t>
      </w:r>
      <w:r w:rsidR="006116A2">
        <w:t>we visually inspected before and after remote sensing imagery</w:t>
      </w:r>
      <w:r w:rsidR="00C93509">
        <w:t xml:space="preserve"> </w:t>
      </w:r>
      <w:r>
        <w:t xml:space="preserve">at all </w:t>
      </w:r>
      <w:r w:rsidR="0019659D">
        <w:t xml:space="preserve">well </w:t>
      </w:r>
      <w:r>
        <w:t>locations</w:t>
      </w:r>
      <w:r w:rsidR="00C93509">
        <w:t xml:space="preserve">.  </w:t>
      </w:r>
      <w:commentRangeStart w:id="228"/>
      <w:r>
        <w:t>We used 1</w:t>
      </w:r>
      <w:r w:rsidR="00D3252F">
        <w:t>-</w:t>
      </w:r>
      <w:r>
        <w:t xml:space="preserve">m resolution </w:t>
      </w:r>
      <w:r w:rsidR="0019659D">
        <w:t>National Agriculture Imagery Program (</w:t>
      </w:r>
      <w:r>
        <w:t>NAIP</w:t>
      </w:r>
      <w:r w:rsidR="0019659D">
        <w:t>)</w:t>
      </w:r>
      <w:r>
        <w:t xml:space="preserve"> aerial photographs whe</w:t>
      </w:r>
      <w:r w:rsidR="0019659D">
        <w:t>n</w:t>
      </w:r>
      <w:r>
        <w:t xml:space="preserve"> available</w:t>
      </w:r>
      <w:r w:rsidR="0019659D">
        <w:t xml:space="preserve"> based on well location and date of construction</w:t>
      </w:r>
      <w:commentRangeEnd w:id="228"/>
      <w:r w:rsidR="00F85EB9">
        <w:rPr>
          <w:rStyle w:val="CommentReference"/>
        </w:rPr>
        <w:commentReference w:id="228"/>
      </w:r>
      <w:r>
        <w:t xml:space="preserve">, and Sentinel-2 images in all other instances.  </w:t>
      </w:r>
      <w:r w:rsidR="00C93509">
        <w:t xml:space="preserve">For 310 of the wells, we found useable </w:t>
      </w:r>
      <w:r>
        <w:t xml:space="preserve">before and after </w:t>
      </w:r>
      <w:r w:rsidR="00C93509">
        <w:t xml:space="preserve">images </w:t>
      </w:r>
      <w:r w:rsidR="006116A2">
        <w:t xml:space="preserve">at </w:t>
      </w:r>
      <w:r w:rsidR="00C93509">
        <w:t>their reported location.</w:t>
      </w:r>
      <w:r w:rsidR="0019659D">
        <w:t xml:space="preserve">  These comprise the set of inspected wells (Table 1) used to assess detection rates.</w:t>
      </w:r>
      <w:r w:rsidR="00C93509">
        <w:t xml:space="preserve">  For the remaining 68 wells, </w:t>
      </w:r>
      <w:r w:rsidR="0019659D">
        <w:t xml:space="preserve">NAIP </w:t>
      </w:r>
      <w:r>
        <w:t xml:space="preserve">after </w:t>
      </w:r>
      <w:r w:rsidR="00C93509">
        <w:t xml:space="preserve">images </w:t>
      </w:r>
      <w:r w:rsidR="0019659D">
        <w:t xml:space="preserve">were unavailable, and Sentinel-2 images </w:t>
      </w:r>
      <w:r w:rsidR="00C93509">
        <w:t xml:space="preserve">were unusable because they captured too many clouds.  </w:t>
      </w:r>
      <w:r w:rsidR="0019659D">
        <w:t>We then visually assessed before and after imagery at the 310 inspected well locations, scoring a well as detected if a drilling pad appearing in after imagery was absent in before imagery, within 500 m of the reported well location.</w:t>
      </w:r>
    </w:p>
    <w:p w14:paraId="65C9C905" w14:textId="77777777" w:rsidR="00C93509" w:rsidRPr="000267F8" w:rsidRDefault="00C93509" w:rsidP="00C93509">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Pr>
          <w:b/>
          <w:color w:val="auto"/>
          <w:sz w:val="20"/>
          <w:szCs w:val="20"/>
        </w:rPr>
        <w:t>.</w:t>
      </w:r>
      <w:r w:rsidRPr="000267F8">
        <w:rPr>
          <w:color w:val="auto"/>
          <w:sz w:val="20"/>
          <w:szCs w:val="20"/>
        </w:rPr>
        <w:t xml:space="preserve"> </w:t>
      </w:r>
      <w:r>
        <w:rPr>
          <w:color w:val="auto"/>
          <w:sz w:val="20"/>
          <w:szCs w:val="20"/>
        </w:rPr>
        <w:t xml:space="preserve"> </w:t>
      </w:r>
      <w:r w:rsidRPr="000267F8">
        <w:rPr>
          <w:color w:val="auto"/>
          <w:sz w:val="20"/>
          <w:szCs w:val="20"/>
        </w:rPr>
        <w:t>Counts of new oil and gas wells</w:t>
      </w:r>
      <w:r>
        <w:rPr>
          <w:color w:val="auto"/>
          <w:sz w:val="20"/>
          <w:szCs w:val="20"/>
        </w:rPr>
        <w:t xml:space="preserve"> within LPC range that were</w:t>
      </w:r>
      <w:r w:rsidRPr="000267F8">
        <w:rPr>
          <w:color w:val="auto"/>
          <w:sz w:val="20"/>
          <w:szCs w:val="20"/>
        </w:rPr>
        <w:t xml:space="preserve"> reported by state oil and gas commissions constructed </w:t>
      </w:r>
      <w:r>
        <w:rPr>
          <w:color w:val="auto"/>
          <w:sz w:val="20"/>
          <w:szCs w:val="20"/>
        </w:rPr>
        <w:t>between</w:t>
      </w:r>
      <w:r w:rsidRPr="000267F8">
        <w:rPr>
          <w:color w:val="auto"/>
          <w:sz w:val="20"/>
          <w:szCs w:val="20"/>
        </w:rPr>
        <w:t xml:space="preserve"> September 1, 2015 and</w:t>
      </w:r>
      <w:r>
        <w:rPr>
          <w:color w:val="auto"/>
          <w:sz w:val="20"/>
          <w:szCs w:val="20"/>
        </w:rPr>
        <w:t xml:space="preserve"> </w:t>
      </w:r>
      <w:r w:rsidR="006116A2">
        <w:rPr>
          <w:color w:val="auto"/>
          <w:sz w:val="20"/>
          <w:szCs w:val="20"/>
        </w:rPr>
        <w:t>April 1, 2017</w:t>
      </w:r>
      <w:r w:rsidRPr="000267F8">
        <w:rPr>
          <w:color w:val="auto"/>
          <w:sz w:val="20"/>
          <w:szCs w:val="20"/>
        </w:rPr>
        <w:t xml:space="preserve">.  </w:t>
      </w:r>
      <w:r>
        <w:rPr>
          <w:color w:val="auto"/>
          <w:sz w:val="20"/>
          <w:szCs w:val="20"/>
        </w:rPr>
        <w:t>‘</w:t>
      </w:r>
      <w:r w:rsidRPr="000267F8">
        <w:rPr>
          <w:color w:val="auto"/>
          <w:sz w:val="20"/>
          <w:szCs w:val="20"/>
        </w:rPr>
        <w:t>Inspected</w:t>
      </w:r>
      <w:r>
        <w:rPr>
          <w:color w:val="auto"/>
          <w:sz w:val="20"/>
          <w:szCs w:val="20"/>
        </w:rPr>
        <w:t>’</w:t>
      </w:r>
      <w:r w:rsidRPr="000267F8">
        <w:rPr>
          <w:color w:val="auto"/>
          <w:sz w:val="20"/>
          <w:szCs w:val="20"/>
        </w:rPr>
        <w:t xml:space="preserve"> wells were those </w:t>
      </w:r>
      <w:r>
        <w:rPr>
          <w:color w:val="auto"/>
          <w:sz w:val="20"/>
          <w:szCs w:val="20"/>
        </w:rPr>
        <w:t xml:space="preserve">for which we found usable satellite images.  Of those wells, only the </w:t>
      </w:r>
      <w:r w:rsidR="00D3252F">
        <w:rPr>
          <w:color w:val="auto"/>
          <w:sz w:val="20"/>
          <w:szCs w:val="20"/>
        </w:rPr>
        <w:t>’</w:t>
      </w:r>
      <w:r>
        <w:rPr>
          <w:color w:val="auto"/>
          <w:sz w:val="20"/>
          <w:szCs w:val="20"/>
        </w:rPr>
        <w:t>detected</w:t>
      </w:r>
      <w:r w:rsidR="00D3252F">
        <w:rPr>
          <w:color w:val="auto"/>
          <w:sz w:val="20"/>
          <w:szCs w:val="20"/>
        </w:rPr>
        <w:t>’</w:t>
      </w:r>
      <w:r>
        <w:rPr>
          <w:color w:val="auto"/>
          <w:sz w:val="20"/>
          <w:szCs w:val="20"/>
        </w:rPr>
        <w:t xml:space="preserve"> ones actually existed according to satellite images</w:t>
      </w:r>
      <w:r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93509" w:rsidRPr="00CF21BD" w14:paraId="4956F615" w14:textId="77777777" w:rsidTr="00C73B38">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931A69A" w14:textId="77777777" w:rsidR="00C93509" w:rsidRPr="00CF21BD" w:rsidRDefault="00C93509" w:rsidP="00C73B38">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50D116FE" w14:textId="77777777" w:rsidR="00C93509" w:rsidRPr="00CF21BD" w:rsidRDefault="00C93509" w:rsidP="00C73B38">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06BFF32" w14:textId="77777777" w:rsidR="00C93509" w:rsidRPr="00CF21BD" w:rsidRDefault="00C93509" w:rsidP="00C73B38">
            <w:r>
              <w:rPr>
                <w:b/>
                <w:bCs/>
              </w:rPr>
              <w:t>Wells 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A29CA60" w14:textId="77777777" w:rsidR="00C93509" w:rsidRPr="00CF21BD" w:rsidRDefault="00C93509" w:rsidP="00C73B38">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0459AF8" w14:textId="77777777" w:rsidR="00C93509" w:rsidRPr="00CF21BD" w:rsidRDefault="00C93509" w:rsidP="00C73B38">
            <w:r>
              <w:rPr>
                <w:b/>
                <w:bCs/>
              </w:rPr>
              <w:t xml:space="preserve">Detection </w:t>
            </w:r>
            <w:r w:rsidRPr="00CF21BD">
              <w:rPr>
                <w:b/>
                <w:bCs/>
              </w:rPr>
              <w:t>Rate</w:t>
            </w:r>
          </w:p>
        </w:tc>
      </w:tr>
      <w:tr w:rsidR="00C93509" w:rsidRPr="00CF21BD" w14:paraId="2C77BCE5" w14:textId="77777777" w:rsidTr="00C73B38">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82B633D" w14:textId="77777777" w:rsidR="00C93509" w:rsidRPr="00CF21BD" w:rsidRDefault="00C93509" w:rsidP="00C73B38">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38AEC4F" w14:textId="77777777" w:rsidR="00C93509" w:rsidRPr="00CF21BD" w:rsidRDefault="00C93509" w:rsidP="00C73B38">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39861AD" w14:textId="77777777" w:rsidR="00C93509" w:rsidRPr="00CF21BD" w:rsidRDefault="00C93509" w:rsidP="00C73B38">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7E7EE8F" w14:textId="77777777" w:rsidR="00C93509" w:rsidRPr="00CF21BD" w:rsidRDefault="00C93509" w:rsidP="00C73B38">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7B7AD15" w14:textId="77777777" w:rsidR="00C93509" w:rsidRPr="00CF21BD" w:rsidRDefault="00C93509" w:rsidP="00C73B38">
            <w:r w:rsidRPr="00CF21BD">
              <w:t>100%</w:t>
            </w:r>
          </w:p>
        </w:tc>
      </w:tr>
      <w:tr w:rsidR="00C93509" w:rsidRPr="00CF21BD" w14:paraId="0BEC7321" w14:textId="77777777" w:rsidTr="00C73B38">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89674DC" w14:textId="77777777" w:rsidR="00C93509" w:rsidRPr="00CF21BD" w:rsidRDefault="00C93509" w:rsidP="00C73B38">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F0DE355" w14:textId="77777777" w:rsidR="00C93509" w:rsidRPr="00CF21BD" w:rsidRDefault="00C93509" w:rsidP="00C73B38">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2D6EB54" w14:textId="77777777" w:rsidR="00C93509" w:rsidRPr="00CF21BD" w:rsidRDefault="00C93509" w:rsidP="00C73B38">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A0EB8E1" w14:textId="77777777" w:rsidR="00C93509" w:rsidRPr="00CF21BD" w:rsidRDefault="00C93509" w:rsidP="00C73B38">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1D74E88" w14:textId="77777777" w:rsidR="00C93509" w:rsidRPr="00CF21BD" w:rsidRDefault="00C93509" w:rsidP="00C73B38">
            <w:r w:rsidRPr="00CF21BD">
              <w:t>92.0%</w:t>
            </w:r>
          </w:p>
        </w:tc>
      </w:tr>
      <w:tr w:rsidR="00C93509" w:rsidRPr="00CF21BD" w14:paraId="6F15A94E" w14:textId="77777777" w:rsidTr="00C73B38">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909638D" w14:textId="77777777" w:rsidR="00C93509" w:rsidRPr="00CF21BD" w:rsidRDefault="00C93509" w:rsidP="00C73B38">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83CD24B" w14:textId="77777777" w:rsidR="00C93509" w:rsidRPr="00CF21BD" w:rsidRDefault="00C93509" w:rsidP="00C73B38">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605C5851" w14:textId="77777777" w:rsidR="00C93509" w:rsidRPr="00CF21BD" w:rsidRDefault="00C93509" w:rsidP="00C73B38">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1B509CB" w14:textId="77777777" w:rsidR="00C93509" w:rsidRPr="00CF21BD" w:rsidRDefault="00C93509" w:rsidP="00C73B38">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9459FF1" w14:textId="77777777" w:rsidR="00C93509" w:rsidRPr="00CF21BD" w:rsidRDefault="00C93509" w:rsidP="00C73B38">
            <w:r w:rsidRPr="00CF21BD">
              <w:t>46.7%</w:t>
            </w:r>
          </w:p>
        </w:tc>
      </w:tr>
      <w:tr w:rsidR="00C93509" w:rsidRPr="00CF21BD" w14:paraId="211E0789" w14:textId="77777777" w:rsidTr="00C73B38">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D0CFD7D" w14:textId="77777777" w:rsidR="00C93509" w:rsidRPr="00CF21BD" w:rsidRDefault="00C93509" w:rsidP="00C73B38">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6656A77" w14:textId="77777777" w:rsidR="00C93509" w:rsidRPr="00CF21BD" w:rsidRDefault="00C93509" w:rsidP="00C73B38">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5BB25110" w14:textId="77777777" w:rsidR="00C93509" w:rsidRPr="00CF21BD" w:rsidRDefault="00C93509" w:rsidP="00C73B38">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2DCB9FD" w14:textId="77777777" w:rsidR="00C93509" w:rsidRPr="00CF21BD" w:rsidRDefault="00C93509" w:rsidP="00C73B38">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8D7FD52" w14:textId="77777777" w:rsidR="00C93509" w:rsidRPr="00CF21BD" w:rsidRDefault="00C93509" w:rsidP="00C73B38">
            <w:r w:rsidRPr="00CF21BD">
              <w:t>28.2%</w:t>
            </w:r>
          </w:p>
        </w:tc>
      </w:tr>
      <w:tr w:rsidR="00C93509" w:rsidRPr="00CF21BD" w14:paraId="7C27099D" w14:textId="77777777" w:rsidTr="00C73B38">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813D6F5" w14:textId="77777777" w:rsidR="00C93509" w:rsidRPr="00CF21BD" w:rsidRDefault="00C93509" w:rsidP="00C73B38">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C2A33B8" w14:textId="77777777" w:rsidR="00C93509" w:rsidRPr="00CF21BD" w:rsidRDefault="00C93509" w:rsidP="00C73B38">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A0EF4F6" w14:textId="77777777" w:rsidR="00C93509" w:rsidRPr="00CF21BD" w:rsidRDefault="00C93509" w:rsidP="00C73B38">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AD8300B" w14:textId="77777777" w:rsidR="00C93509" w:rsidRPr="00CF21BD" w:rsidRDefault="00C93509" w:rsidP="00C73B38">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2B81C6B" w14:textId="77777777" w:rsidR="00C93509" w:rsidRPr="00CF21BD" w:rsidRDefault="00C93509" w:rsidP="00C73B38">
            <w:r w:rsidRPr="00CF21BD">
              <w:t>18.7%</w:t>
            </w:r>
          </w:p>
        </w:tc>
      </w:tr>
      <w:tr w:rsidR="00C93509" w:rsidRPr="00CF21BD" w14:paraId="77F94586" w14:textId="77777777" w:rsidTr="00C73B38">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0A8B696" w14:textId="77777777" w:rsidR="00C93509" w:rsidRPr="00CF21BD" w:rsidRDefault="00C93509" w:rsidP="00C73B38">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371575B" w14:textId="77777777" w:rsidR="00C93509" w:rsidRPr="00CF21BD" w:rsidRDefault="00C93509" w:rsidP="00C73B38">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31271D" w14:textId="77777777" w:rsidR="00C93509" w:rsidRPr="00CF21BD" w:rsidRDefault="00C93509" w:rsidP="00C73B38">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B63571" w14:textId="77777777" w:rsidR="00C93509" w:rsidRPr="00CF21BD" w:rsidRDefault="00C93509" w:rsidP="00C73B38">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F2CE279" w14:textId="77777777" w:rsidR="00C93509" w:rsidRPr="00CF21BD" w:rsidRDefault="00C93509" w:rsidP="00C73B38">
            <w:pPr>
              <w:rPr>
                <w:b/>
              </w:rPr>
            </w:pPr>
            <w:r w:rsidRPr="00CF21BD">
              <w:rPr>
                <w:b/>
              </w:rPr>
              <w:t>57.4%</w:t>
            </w:r>
          </w:p>
        </w:tc>
      </w:tr>
    </w:tbl>
    <w:p w14:paraId="30ED1267" w14:textId="77777777" w:rsidR="00C93509" w:rsidRDefault="00C93509" w:rsidP="00236A7A"/>
    <w:p w14:paraId="11E7C27A" w14:textId="77777777" w:rsidR="00C07AEC" w:rsidRDefault="00C07AEC" w:rsidP="00C07AEC">
      <w:pPr>
        <w:pStyle w:val="Heading2"/>
      </w:pPr>
      <w:r>
        <w:t>Mitigation Area Calculation</w:t>
      </w:r>
    </w:p>
    <w:p w14:paraId="031C799F" w14:textId="77777777" w:rsidR="00E119AE" w:rsidRDefault="00E119AE" w:rsidP="00236A7A">
      <w:r>
        <w:t xml:space="preserve">We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rsidRPr="004140BE">
        <w:rPr>
          <w:i/>
        </w:rPr>
        <w:t>e</w:t>
      </w:r>
      <w:r w:rsidRPr="004140BE">
        <w:rPr>
          <w:i/>
        </w:rPr>
        <w:t>.</w:t>
      </w:r>
      <w:r w:rsidR="00DB2CF2" w:rsidRPr="004140BE">
        <w:rPr>
          <w:i/>
        </w:rPr>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potential mitig</w:t>
      </w:r>
      <w:r w:rsidR="00C07AEC">
        <w:t xml:space="preserve">ation opportunities, we buffered the new well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C93509">
        <w:t>7a</w:t>
      </w:r>
      <w:r w:rsidR="009D0730">
        <w:t>)</w:t>
      </w:r>
      <w:r>
        <w:t>, as the</w:t>
      </w:r>
      <w:r w:rsidR="003D2143">
        <w:t xml:space="preserve"> disturbances </w:t>
      </w:r>
      <w:r>
        <w:t>could have already been mitigated</w:t>
      </w:r>
      <w:r w:rsidR="00D3252F">
        <w:t>.</w:t>
      </w:r>
      <w:r w:rsidR="00C07AEC">
        <w:rPr>
          <w:rStyle w:val="FootnoteReference"/>
        </w:rPr>
        <w:footnoteReference w:id="11"/>
      </w:r>
      <w:r>
        <w:t xml:space="preserve">  </w:t>
      </w:r>
      <w:r w:rsidR="0098747A">
        <w:t xml:space="preserve">The </w:t>
      </w:r>
      <w:r>
        <w:t xml:space="preserve">potential </w:t>
      </w:r>
      <w:r w:rsidR="004C1656">
        <w:t xml:space="preserve">mitigation acreage </w:t>
      </w:r>
      <w:r>
        <w:t>was the total acreage of all remaining buffered areas.</w:t>
      </w:r>
    </w:p>
    <w:p w14:paraId="76727E2F" w14:textId="77777777" w:rsidR="004C1656" w:rsidRDefault="00E119AE" w:rsidP="004C1656">
      <w:pPr>
        <w:keepNext/>
      </w:pPr>
      <w:r>
        <w:rPr>
          <w:noProof/>
        </w:rPr>
        <w:lastRenderedPageBreak/>
        <w:drawing>
          <wp:inline distT="0" distB="0" distL="0" distR="0" wp14:anchorId="252107DB" wp14:editId="7F3723D0">
            <wp:extent cx="5943599" cy="28833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9" cy="2883376"/>
                    </a:xfrm>
                    <a:prstGeom prst="rect">
                      <a:avLst/>
                    </a:prstGeom>
                  </pic:spPr>
                </pic:pic>
              </a:graphicData>
            </a:graphic>
          </wp:inline>
        </w:drawing>
      </w:r>
    </w:p>
    <w:p w14:paraId="215FBE79" w14:textId="77777777" w:rsidR="00E119AE" w:rsidRPr="00CC421C" w:rsidRDefault="004C1656" w:rsidP="004C1656">
      <w:pPr>
        <w:pStyle w:val="Caption"/>
        <w:rPr>
          <w:color w:val="auto"/>
          <w:sz w:val="20"/>
          <w:szCs w:val="20"/>
        </w:rPr>
      </w:pPr>
      <w:r w:rsidRPr="00CC421C">
        <w:rPr>
          <w:b/>
          <w:color w:val="auto"/>
          <w:sz w:val="20"/>
          <w:szCs w:val="20"/>
        </w:rPr>
        <w:t xml:space="preserve">Figure </w:t>
      </w:r>
      <w:r w:rsidR="00C93509">
        <w:rPr>
          <w:b/>
          <w:color w:val="auto"/>
          <w:sz w:val="20"/>
          <w:szCs w:val="20"/>
        </w:rPr>
        <w:t>7.</w:t>
      </w:r>
      <w:r w:rsidR="00C93509" w:rsidRPr="00CC421C">
        <w:rPr>
          <w:color w:val="auto"/>
          <w:sz w:val="20"/>
          <w:szCs w:val="20"/>
        </w:rPr>
        <w:t xml:space="preserve"> </w:t>
      </w:r>
      <w:r w:rsidRPr="00CC421C">
        <w:rPr>
          <w:color w:val="auto"/>
          <w:sz w:val="20"/>
          <w:szCs w:val="20"/>
        </w:rPr>
        <w:t>Buffered area</w:t>
      </w:r>
      <w:r w:rsidR="00003AA9">
        <w:rPr>
          <w:color w:val="auto"/>
          <w:sz w:val="20"/>
          <w:szCs w:val="20"/>
        </w:rPr>
        <w:t xml:space="preserve">s surrounding oil and gas wells </w:t>
      </w:r>
      <w:r w:rsidR="00007DEF">
        <w:rPr>
          <w:color w:val="auto"/>
          <w:sz w:val="20"/>
          <w:szCs w:val="20"/>
        </w:rPr>
        <w:t xml:space="preserve">a) </w:t>
      </w:r>
      <w:r w:rsidRPr="00CC421C">
        <w:rPr>
          <w:color w:val="auto"/>
          <w:sz w:val="20"/>
          <w:szCs w:val="20"/>
        </w:rPr>
        <w:t>encompassing already highly disturbed areas were not included in our calculation of total potential mitigation acreage.  Only areas containing</w:t>
      </w:r>
      <w:r w:rsidR="00003AA9">
        <w:rPr>
          <w:color w:val="auto"/>
          <w:sz w:val="20"/>
          <w:szCs w:val="20"/>
        </w:rPr>
        <w:t xml:space="preserve"> </w:t>
      </w:r>
      <w:r w:rsidR="00007DEF">
        <w:rPr>
          <w:color w:val="auto"/>
          <w:sz w:val="20"/>
          <w:szCs w:val="20"/>
        </w:rPr>
        <w:t xml:space="preserve">b) </w:t>
      </w:r>
      <w:r w:rsidRPr="00CC421C">
        <w:rPr>
          <w:color w:val="auto"/>
          <w:sz w:val="20"/>
          <w:szCs w:val="20"/>
        </w:rPr>
        <w:t>primarily intact LPC habitat were included.</w:t>
      </w:r>
      <w:r w:rsidR="002309AA">
        <w:rPr>
          <w:color w:val="auto"/>
          <w:sz w:val="20"/>
          <w:szCs w:val="20"/>
        </w:rPr>
        <w:t xml:space="preserve"> </w:t>
      </w:r>
    </w:p>
    <w:p w14:paraId="711AFA00" w14:textId="77777777" w:rsidR="00E119AE" w:rsidRDefault="00582675" w:rsidP="00617F17">
      <w:pPr>
        <w:pStyle w:val="Heading2"/>
      </w:pPr>
      <w:r>
        <w:t>Agricultural Conversion</w:t>
      </w:r>
    </w:p>
    <w:p w14:paraId="32F5CE3B" w14:textId="77777777" w:rsidR="006D4521" w:rsidRDefault="00007DEF" w:rsidP="00617F17">
      <w:r w:rsidRPr="00007DEF">
        <w:t xml:space="preserve">We used two approaches to estimate the area of LPC habitat converted to agricultural land </w:t>
      </w:r>
      <w:r w:rsidR="00D3252F">
        <w:t>from the date of delisting to April 1, 2017</w:t>
      </w:r>
      <w:r w:rsidRPr="00007DEF">
        <w:t xml:space="preserve">.  For both approaches, we considered the growing season (May 1 – September 1) of 2015 to represent ‘before’ conditions, and the growing season of 2016 as ‘after’ conditions.  </w:t>
      </w:r>
      <w:r w:rsidR="00A91BA0">
        <w:t xml:space="preserve"> </w:t>
      </w:r>
    </w:p>
    <w:p w14:paraId="1AF58D92" w14:textId="77777777" w:rsidR="00617F17" w:rsidRPr="00617F17" w:rsidRDefault="006D4521" w:rsidP="00617F17">
      <w:r>
        <w:t>Our first approach followed similar methodology to a previous study of habitat loss</w:t>
      </w:r>
      <w:r w:rsidR="004E4C00">
        <w:t>,</w:t>
      </w:r>
      <w:r w:rsidR="00714B32">
        <w:rPr>
          <w:rStyle w:val="FootnoteReference"/>
        </w:rPr>
        <w:footnoteReference w:id="12"/>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w:t>
      </w:r>
      <w:proofErr w:type="spellStart"/>
      <w:r>
        <w:t>truthing</w:t>
      </w:r>
      <w:proofErr w:type="spellEnd"/>
      <w:r>
        <w:t xml:space="preserve"> data</w:t>
      </w:r>
      <w:r w:rsidR="004E4C00">
        <w:t>.</w:t>
      </w:r>
      <w:r w:rsidR="00A91BA0">
        <w:rPr>
          <w:rStyle w:val="FootnoteReference"/>
        </w:rPr>
        <w:footnoteReference w:id="13"/>
      </w:r>
      <w:r w:rsidR="00A91BA0">
        <w:t xml:space="preserve">  The product is a 30</w:t>
      </w:r>
      <w:r w:rsidR="00D3252F">
        <w:t>-</w:t>
      </w:r>
      <w:r w:rsidR="00A91BA0">
        <w:t xml:space="preserve">m resolution raster </w:t>
      </w:r>
      <w:r w:rsidR="004E4C00">
        <w:t xml:space="preserve">with </w:t>
      </w:r>
      <w:r w:rsidR="00A91BA0">
        <w:t xml:space="preserve">pixels </w:t>
      </w:r>
      <w:r w:rsidR="004E4C00">
        <w:t xml:space="preserve">that </w:t>
      </w:r>
      <w:r w:rsidR="00A91BA0">
        <w:t>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w:t>
      </w:r>
      <w:r w:rsidR="004E4C00">
        <w:t>:</w:t>
      </w:r>
      <w:r w:rsidR="00A91BA0">
        <w:t xml:space="preserve">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r w:rsidR="00E60A55">
        <w:t xml:space="preserve">in order to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5944CF3D" w14:textId="1551A247" w:rsidR="00007DEF" w:rsidRDefault="000F699F" w:rsidP="00617F17">
      <w:commentRangeStart w:id="229"/>
      <w:r>
        <w:lastRenderedPageBreak/>
        <w:t xml:space="preserve">We validated areas identified </w:t>
      </w:r>
      <w:r w:rsidR="001676EC">
        <w:t xml:space="preserve">by </w:t>
      </w:r>
      <w:r>
        <w:t>this estimate of habitat loss</w:t>
      </w:r>
      <w:commentRangeEnd w:id="229"/>
      <w:r w:rsidR="00F85EB9">
        <w:rPr>
          <w:rStyle w:val="CommentReference"/>
        </w:rPr>
        <w:commentReference w:id="229"/>
      </w:r>
      <w:r>
        <w:t xml:space="preserve"> using a</w:t>
      </w:r>
      <w:r w:rsidR="00007DEF" w:rsidRPr="00007DEF">
        <w:t xml:space="preserve"> second approach</w:t>
      </w:r>
      <w:r>
        <w:t xml:space="preserve"> designed to detect conversion to agriculture in a more generalized framework.  We</w:t>
      </w:r>
      <w:r w:rsidR="00007DEF" w:rsidRPr="00007DEF">
        <w:t xml:space="preserve"> used measures of intra-annual variation in greenness, as indicated by NDVI.  We calculated NDVI across LPC range using </w:t>
      </w:r>
      <w:proofErr w:type="spellStart"/>
      <w:r w:rsidR="00007DEF" w:rsidRPr="00007DEF">
        <w:t>orthorectified</w:t>
      </w:r>
      <w:proofErr w:type="spellEnd"/>
      <w:r w:rsidR="00007DEF" w:rsidRPr="00007DEF">
        <w:t xml:space="preserve"> top-of-atmosphere reflectance Landsat-8 30</w:t>
      </w:r>
      <w:r w:rsidR="00D3252F">
        <w:t>-</w:t>
      </w:r>
      <w:r w:rsidR="00007DEF" w:rsidRPr="00007DEF">
        <w:t>m resolution images obtained between April 30th and September 1st in 2015 (before) and 2016 (after), available on Google Earth Engine.  Landsat-8 is a remote sensing satellite system deployed and maintained by the U.S. Geological Survey, providing global coverage of 30</w:t>
      </w:r>
      <w:r w:rsidR="00D3252F">
        <w:t>-</w:t>
      </w:r>
      <w:r w:rsidR="00007DEF" w:rsidRPr="00007DEF">
        <w:t xml:space="preserve">m resolution imagery every 16 days.  We defined scenes collected in the growing season of 2015 as ‘before’ conditions, and those collected in 2016 as ‘after’ conditions.  We removed cloudy pixels from each image using the </w:t>
      </w:r>
      <w:proofErr w:type="spellStart"/>
      <w:r w:rsidR="00C56E37">
        <w:t>Fmask</w:t>
      </w:r>
      <w:proofErr w:type="spellEnd"/>
      <w:r w:rsidR="00C56E37">
        <w:rPr>
          <w:rStyle w:val="FootnoteReference"/>
        </w:rPr>
        <w:footnoteReference w:id="14"/>
      </w:r>
      <w:r w:rsidR="00C56E37">
        <w:t xml:space="preserve"> algorithm</w:t>
      </w:r>
      <w:r w:rsidR="00007DEF" w:rsidRPr="00007DEF">
        <w:t xml:space="preserve">,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w:t>
      </w:r>
      <w:proofErr w:type="spellStart"/>
      <w:r w:rsidR="00007DEF" w:rsidRPr="00007DEF">
        <w:t>landcover</w:t>
      </w:r>
      <w:proofErr w:type="spellEnd"/>
      <w:r w:rsidR="00007DEF" w:rsidRPr="00007DEF">
        <w:t>.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14:paraId="3FCF2FA7" w14:textId="77777777" w:rsidR="00466252" w:rsidRPr="00714B32" w:rsidRDefault="005E5087" w:rsidP="00C56E37">
      <w:pPr>
        <w:rPr>
          <w:rFonts w:eastAsiaTheme="minorEastAsia"/>
        </w:rPr>
      </w:pPr>
      <w:r>
        <w:t>Small sample size can bias</w:t>
      </w:r>
      <w:r w:rsidR="00466252">
        <w:t xml:space="preserve"> estimates </w:t>
      </w:r>
      <w:r>
        <w:t>of dispersion</w:t>
      </w:r>
      <w:r w:rsidR="00D3252F">
        <w:t xml:space="preserve">, so </w:t>
      </w:r>
      <w:r w:rsidR="00466252">
        <w:t>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14:paraId="0A63E101"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34BB93D8"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w:t>
      </w:r>
      <w:proofErr w:type="gramStart"/>
      <w:r>
        <w:rPr>
          <w:rFonts w:eastAsiaTheme="minorEastAsia"/>
        </w:rPr>
        <w:t xml:space="preserve">as </w:t>
      </w:r>
      <w:proofErr w:type="gramEnd"/>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1B238CF4" w14:textId="77777777" w:rsidR="006116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w:t>
      </w:r>
      <w:r w:rsidR="00914979">
        <w:t xml:space="preserve">adjusted </w:t>
      </w:r>
      <w:r w:rsidRPr="00C56E37">
        <w:t xml:space="preserve">NDVI dispersion, maximum, and image count values at 50,000 pixels where image count was at least </w:t>
      </w:r>
      <w:r w:rsidR="00003AA9">
        <w:t>12</w:t>
      </w:r>
      <w:r w:rsidRPr="00C56E37">
        <w:t xml:space="preserve">.  We used the CDL to further restrict this sampling to pixels with an assignment confidence of at least 90%, and extracted the ‘cropland’ attribute.  This created a dataset of NDVI dispersion and max values for each crop and </w:t>
      </w:r>
      <w:proofErr w:type="spellStart"/>
      <w:r w:rsidRPr="00C56E37">
        <w:t>landcover</w:t>
      </w:r>
      <w:proofErr w:type="spellEnd"/>
      <w:r w:rsidRPr="00C56E37">
        <w:t xml:space="preserve">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w:t>
      </w:r>
      <w:r w:rsidRPr="00C56E37">
        <w:lastRenderedPageBreak/>
        <w:t xml:space="preserve">samples drawn from the observed distributions for each crop and habitat category (Figure </w:t>
      </w:r>
      <w:r w:rsidR="00C93509">
        <w:t>8</w:t>
      </w:r>
      <w:r w:rsidR="00914979">
        <w:t>a &amp; 8b</w:t>
      </w:r>
      <w:r w:rsidRPr="00C56E37">
        <w:t xml:space="preserve">).  We calculated the densities across values, and standardized to sum to 1.  </w:t>
      </w:r>
    </w:p>
    <w:p w14:paraId="3DE32B0E" w14:textId="77777777" w:rsidR="00A61DA2" w:rsidRDefault="00914A4B" w:rsidP="00A61DA2">
      <w:pPr>
        <w:keepNext/>
      </w:pPr>
      <w:r>
        <w:rPr>
          <w:noProof/>
        </w:rPr>
        <w:drawing>
          <wp:inline distT="0" distB="0" distL="0" distR="0" wp14:anchorId="0165D8CE" wp14:editId="3B3AFC3A">
            <wp:extent cx="5863772" cy="45746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863772" cy="4574632"/>
                    </a:xfrm>
                    <a:prstGeom prst="rect">
                      <a:avLst/>
                    </a:prstGeom>
                    <a:noFill/>
                  </pic:spPr>
                </pic:pic>
              </a:graphicData>
            </a:graphic>
          </wp:inline>
        </w:drawing>
      </w:r>
    </w:p>
    <w:p w14:paraId="4EF79DB0" w14:textId="77777777" w:rsidR="00007039" w:rsidRDefault="00CC421C" w:rsidP="00CC421C">
      <w:pPr>
        <w:pStyle w:val="Caption"/>
        <w:rPr>
          <w:color w:val="auto"/>
        </w:rPr>
      </w:pPr>
      <w:r w:rsidRPr="00CC421C">
        <w:rPr>
          <w:b/>
          <w:color w:val="auto"/>
        </w:rPr>
        <w:t xml:space="preserve">Figure </w:t>
      </w:r>
      <w:r w:rsidR="00C93509">
        <w:rPr>
          <w:b/>
          <w:color w:val="auto"/>
        </w:rPr>
        <w:t>8.</w:t>
      </w:r>
      <w:r w:rsidR="00C93509" w:rsidRPr="00CC421C">
        <w:rPr>
          <w:color w:val="auto"/>
        </w:rPr>
        <w:t xml:space="preserve"> </w:t>
      </w:r>
      <w:r w:rsidRPr="00CC421C">
        <w:rPr>
          <w:color w:val="auto"/>
        </w:rPr>
        <w:t xml:space="preserve">Probability distributions for expected changes in NDVI </w:t>
      </w:r>
      <w:r w:rsidR="00A61DA2">
        <w:rPr>
          <w:color w:val="auto"/>
        </w:rPr>
        <w:t>dispersion and maxima</w:t>
      </w:r>
      <w:r w:rsidRPr="00CC421C">
        <w:rPr>
          <w:color w:val="auto"/>
        </w:rPr>
        <w:t xml:space="preserve"> if </w:t>
      </w:r>
      <w:r w:rsidR="00166214">
        <w:rPr>
          <w:color w:val="auto"/>
        </w:rPr>
        <w:t>a pixel</w:t>
      </w:r>
      <w:r w:rsidRPr="00CC421C">
        <w:rPr>
          <w:color w:val="auto"/>
        </w:rPr>
        <w:t xml:space="preserve"> is converted from </w:t>
      </w:r>
      <w:r w:rsidR="002642C6">
        <w:rPr>
          <w:color w:val="auto"/>
        </w:rPr>
        <w:t>l</w:t>
      </w:r>
      <w:r w:rsidRPr="00CC421C">
        <w:rPr>
          <w:color w:val="auto"/>
        </w:rPr>
        <w:t>esser</w:t>
      </w:r>
      <w:r w:rsidR="002642C6">
        <w:rPr>
          <w:color w:val="auto"/>
        </w:rPr>
        <w:t>-</w:t>
      </w:r>
      <w:r w:rsidRPr="00CC421C">
        <w:rPr>
          <w:color w:val="auto"/>
        </w:rPr>
        <w:t xml:space="preserve">prairie chicken habitat to </w:t>
      </w:r>
      <w:r w:rsidR="00A61DA2">
        <w:rPr>
          <w:color w:val="auto"/>
        </w:rPr>
        <w:t xml:space="preserve">different </w:t>
      </w:r>
      <w:r w:rsidR="006116A2">
        <w:rPr>
          <w:color w:val="auto"/>
        </w:rPr>
        <w:t>agricultural land use</w:t>
      </w:r>
      <w:r w:rsidR="00A61DA2">
        <w:rPr>
          <w:color w:val="auto"/>
        </w:rPr>
        <w:t xml:space="preserve"> types</w:t>
      </w:r>
      <w:r w:rsidRPr="00CC421C">
        <w:rPr>
          <w:color w:val="auto"/>
        </w:rPr>
        <w:t xml:space="preserve">.  </w:t>
      </w:r>
      <w:r w:rsidR="00914A4B">
        <w:rPr>
          <w:color w:val="auto"/>
        </w:rPr>
        <w:t xml:space="preserve">Curves </w:t>
      </w:r>
      <w:r w:rsidR="006116A2">
        <w:rPr>
          <w:color w:val="auto"/>
        </w:rPr>
        <w:t xml:space="preserve">in (a) and (b) </w:t>
      </w:r>
      <w:r w:rsidR="00914A4B">
        <w:rPr>
          <w:color w:val="auto"/>
        </w:rPr>
        <w:t>represent t</w:t>
      </w:r>
      <w:r w:rsidR="009E6F0F">
        <w:rPr>
          <w:color w:val="auto"/>
        </w:rPr>
        <w:t xml:space="preserve">he </w:t>
      </w:r>
      <w:r w:rsidR="00914A4B">
        <w:rPr>
          <w:color w:val="auto"/>
        </w:rPr>
        <w:t>frequency of expected</w:t>
      </w:r>
      <w:r w:rsidR="00166214">
        <w:rPr>
          <w:color w:val="auto"/>
        </w:rPr>
        <w:t xml:space="preserve"> change in</w:t>
      </w:r>
      <w:r w:rsidR="00914A4B">
        <w:rPr>
          <w:color w:val="auto"/>
        </w:rPr>
        <w:t xml:space="preserve"> values</w:t>
      </w:r>
      <w:r w:rsidR="00166214">
        <w:rPr>
          <w:color w:val="auto"/>
        </w:rPr>
        <w:t>.  Curves in (c) and (d) show the cumulative</w:t>
      </w:r>
      <w:r w:rsidR="00914A4B">
        <w:rPr>
          <w:color w:val="auto"/>
        </w:rPr>
        <w:t xml:space="preserve"> probability of observing a change value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0C694E78" w14:textId="77777777" w:rsidR="007B0F05" w:rsidRDefault="00166214" w:rsidP="0009285E">
      <w:r>
        <w:t>For an observed change in NDVI dispersion and maxima, w</w:t>
      </w:r>
      <w:r w:rsidR="0009285E">
        <w:t xml:space="preserve">e estimated the probability of conversion </w:t>
      </w:r>
      <w:r w:rsidR="00914979">
        <w:t>using</w:t>
      </w:r>
      <w:r w:rsidR="0009285E">
        <w:t xml:space="preserve"> the inverse of the cumulative distributions of expected differences </w:t>
      </w:r>
      <w:r w:rsidR="00914979">
        <w:t xml:space="preserve">given conversion from habitat to </w:t>
      </w:r>
      <w:r w:rsidR="0009285E">
        <w:t xml:space="preserve">each crop type </w:t>
      </w:r>
      <w:r w:rsidR="00914979">
        <w:t>(Figure 8c &amp; 8d), and</w:t>
      </w:r>
      <w:r w:rsidR="0009285E">
        <w:t xml:space="preserve"> the probability of no change </w:t>
      </w:r>
      <w:r w:rsidR="00914979">
        <w:t xml:space="preserve">using </w:t>
      </w:r>
      <w:r w:rsidR="0009285E">
        <w:t>the cumulative distribution of expected differences for unchanged habitat.  To detect conversion to fallow land</w:t>
      </w:r>
      <w:r w:rsidR="002642C6">
        <w:t>,</w:t>
      </w:r>
      <w:r w:rsidR="0009285E">
        <w:t xml:space="preserve"> we used the cumulative distribution of expected differences for change from habitat to fallow, and the inverse cumulative distribution for unchanged habitat.</w:t>
      </w:r>
      <w:r w:rsidR="00914979">
        <w:t xml:space="preserve">  </w:t>
      </w:r>
      <w:r>
        <w:t xml:space="preserve">These curves were used to select confidence thresholds for identifying areas of conversion.  We defined </w:t>
      </w:r>
      <w:r w:rsidR="00003AA9">
        <w:t xml:space="preserve">the </w:t>
      </w:r>
      <w:r>
        <w:t>confidence that a pixel converted from habitat to agriculture as</w:t>
      </w:r>
      <w:r w:rsidR="00914979">
        <w:t xml:space="preserve"> the </w:t>
      </w:r>
      <w:r>
        <w:t xml:space="preserve">product of the probability of conversion and the inverse of the probability of no change for </w:t>
      </w:r>
      <w:r w:rsidR="00003AA9">
        <w:t>an</w:t>
      </w:r>
      <w:r>
        <w:t xml:space="preserve"> observed change in NDVI dispersion and maxima.  </w:t>
      </w:r>
      <w:r w:rsidR="007B0F05">
        <w:br/>
      </w:r>
    </w:p>
    <w:p w14:paraId="3EF409CA" w14:textId="77777777" w:rsidR="00B86CF7" w:rsidRDefault="00B86CF7" w:rsidP="0009285E"/>
    <w:p w14:paraId="33286D11" w14:textId="77777777" w:rsidR="007B0F05" w:rsidRDefault="007B0F05" w:rsidP="007B0F05">
      <w:pPr>
        <w:pStyle w:val="Heading1"/>
      </w:pPr>
      <w:r>
        <w:lastRenderedPageBreak/>
        <w:t>Conclusion</w:t>
      </w:r>
      <w:r w:rsidR="000F68A6">
        <w:t xml:space="preserve"> and Next Steps</w:t>
      </w:r>
    </w:p>
    <w:p w14:paraId="30ECE11F" w14:textId="063E25D3" w:rsidR="00D71BD1" w:rsidRDefault="00DD37BA" w:rsidP="00B86CF7">
      <w:r>
        <w:t>The</w:t>
      </w:r>
      <w:r w:rsidR="007E58AF">
        <w:t xml:space="preserve"> Service</w:t>
      </w:r>
      <w:r>
        <w:t xml:space="preserve"> ha</w:t>
      </w:r>
      <w:r w:rsidR="007E58AF">
        <w:t>s</w:t>
      </w:r>
      <w:r>
        <w:t xml:space="preserve"> </w:t>
      </w:r>
      <w:r w:rsidR="0049129A">
        <w:t xml:space="preserve">never </w:t>
      </w:r>
      <w:r>
        <w:t>develop</w:t>
      </w:r>
      <w:r w:rsidR="0049129A">
        <w:t>ed</w:t>
      </w:r>
      <w:r>
        <w:t xml:space="preserve"> a nationwide program to monitor for </w:t>
      </w:r>
      <w:r w:rsidR="007E58AF">
        <w:t xml:space="preserve">permit </w:t>
      </w:r>
      <w:r>
        <w:t xml:space="preserve">compliance and habitat conditions under the ESA.  </w:t>
      </w:r>
      <w:r w:rsidR="003A22E2">
        <w:t>Remotely sensed data can help fill this gap and offer</w:t>
      </w:r>
      <w:bookmarkStart w:id="230" w:name="_GoBack"/>
      <w:bookmarkEnd w:id="230"/>
      <w:r w:rsidR="00502FA2">
        <w:t>s</w:t>
      </w:r>
      <w:r w:rsidR="003A22E2">
        <w:t xml:space="preserve"> two important advantages over traditional forms of monitoring.  First is public engagement.  Given the large number of ESA conservation agreements and permits issued annually, the public can play an important role in helping the Service better understand the status of those agreements and the condition of species </w:t>
      </w:r>
      <w:proofErr w:type="gramStart"/>
      <w:r w:rsidR="003A22E2">
        <w:t>habitat.</w:t>
      </w:r>
      <w:proofErr w:type="gramEnd"/>
      <w:r w:rsidR="003A22E2">
        <w:t xml:space="preserve">  Concerned citizens can access free satellite data and flag potential violations for the Service to investigate, or calculate the cum</w:t>
      </w:r>
      <w:r w:rsidR="007E58AF">
        <w:t>ulative amount of habitat loss f</w:t>
      </w:r>
      <w:r w:rsidR="003A22E2">
        <w:t>o</w:t>
      </w:r>
      <w:r w:rsidR="007E58AF">
        <w:t>r</w:t>
      </w:r>
      <w:r w:rsidR="003A22E2">
        <w:t xml:space="preserve"> a species.  Indeed, the EPA has </w:t>
      </w:r>
      <w:r w:rsidR="007E58AF">
        <w:t xml:space="preserve">already relied on technology </w:t>
      </w:r>
      <w:r w:rsidR="003A22E2">
        <w:t>under its Next Generation Compliance initiative</w:t>
      </w:r>
      <w:r w:rsidR="007E58AF">
        <w:t xml:space="preserve"> to encourage the public to help the agency identify potential air and water permit violations. </w:t>
      </w:r>
    </w:p>
    <w:p w14:paraId="0A8521BB" w14:textId="77777777" w:rsidR="00FB6285" w:rsidRDefault="00FB6285" w:rsidP="00B86CF7">
      <w:r>
        <w:t xml:space="preserve">A second advantage is the ability to detect actual impacts, which could depart considerably from authorized impacts.  </w:t>
      </w:r>
      <w:r w:rsidR="00195246">
        <w:t>Some</w:t>
      </w:r>
      <w:r>
        <w:t xml:space="preserve"> permittees never use all their authorized impacts, while other</w:t>
      </w:r>
      <w:r w:rsidR="00195246">
        <w:t>s</w:t>
      </w:r>
      <w:r>
        <w:t xml:space="preserve"> exceed authorized levels.  The Service ha</w:t>
      </w:r>
      <w:r w:rsidR="00195246">
        <w:t>s</w:t>
      </w:r>
      <w:r>
        <w:t xml:space="preserve"> always lacked the resources to distinguish one from the other for most conservation agreements, and the problem is worsening with the growing number of species and budget cuts.  </w:t>
      </w:r>
      <w:r w:rsidR="00DF6C73">
        <w:t>In our analysis, t</w:t>
      </w:r>
      <w:r w:rsidR="00C95E16">
        <w:t xml:space="preserve">he discrepancies between wells reported and detected </w:t>
      </w:r>
      <w:r w:rsidR="00DF6C73">
        <w:t xml:space="preserve">highlight this very issue.  The discrepancies </w:t>
      </w:r>
      <w:r w:rsidR="00C95E16">
        <w:t xml:space="preserve">could have been caused by errors when a state recorded the dates or coordinates of a well, by unreported changes in project timelines, or in many cases by vague construction dates in the state records.  For instance, New Mexico reports a ‘spud date,’ the date on which ground was broken when drilling a new well.  By contrast, Kansas </w:t>
      </w:r>
      <w:r w:rsidR="00195246">
        <w:t xml:space="preserve">reports </w:t>
      </w:r>
      <w:r w:rsidR="00C95E16">
        <w:t xml:space="preserve">only a ‘year start’ for well records, which leaves the actual construction date ambiguous.  </w:t>
      </w:r>
      <w:r w:rsidR="00195246">
        <w:t xml:space="preserve">Satellite images allowed us to </w:t>
      </w:r>
      <w:r w:rsidR="00C95E16">
        <w:t xml:space="preserve">confirm the construction of new wells at 92% of reported locations that we checked in New Mexico, but only </w:t>
      </w:r>
      <w:r w:rsidR="00DF6C73">
        <w:t>28% of those in Kansas</w:t>
      </w:r>
      <w:r w:rsidR="00C95E16">
        <w:t xml:space="preserve">.  </w:t>
      </w:r>
    </w:p>
    <w:p w14:paraId="306BB0A4" w14:textId="77777777" w:rsidR="00B86CF7" w:rsidRDefault="00E174C6" w:rsidP="00B86CF7">
      <w:r>
        <w:t xml:space="preserve">These two advantages underscore the benefits of remotely sensed data, but a nationwide monitoring program cannot rely solely on visual inspection of habitat disturbances.  An </w:t>
      </w:r>
      <w:r w:rsidR="0049129A">
        <w:t xml:space="preserve">automated </w:t>
      </w:r>
      <w:r w:rsidR="000F68A6">
        <w:t xml:space="preserve">change detection </w:t>
      </w:r>
      <w:r w:rsidR="0049129A">
        <w:t xml:space="preserve">method </w:t>
      </w:r>
      <w:r>
        <w:t xml:space="preserve">is needed to make remotely sensed data feasible to apply at the national level.  </w:t>
      </w:r>
      <w:r w:rsidR="0049129A">
        <w:t xml:space="preserve">We have shown that our change detection algorithms can identify infrastructure development </w:t>
      </w:r>
      <w:r>
        <w:t xml:space="preserve">across a five-state range.  The algorithms can </w:t>
      </w:r>
      <w:r w:rsidR="00F31085">
        <w:t xml:space="preserve">apply to both infrastructure projects, which are often </w:t>
      </w:r>
      <w:r w:rsidR="0049129A">
        <w:t xml:space="preserve">readily distinguishable from suitable habitat, </w:t>
      </w:r>
      <w:r w:rsidR="00F31085">
        <w:t xml:space="preserve">and </w:t>
      </w:r>
      <w:r w:rsidR="0049129A">
        <w:t>agricultural conversion</w:t>
      </w:r>
      <w:r w:rsidR="00F31085">
        <w:t xml:space="preserve">, which is more difficult to </w:t>
      </w:r>
      <w:r w:rsidR="0049129A">
        <w:t>distinguish</w:t>
      </w:r>
      <w:r w:rsidR="00F31085">
        <w:t xml:space="preserve"> from </w:t>
      </w:r>
      <w:proofErr w:type="spellStart"/>
      <w:r w:rsidR="00F31085">
        <w:t>shrubland</w:t>
      </w:r>
      <w:proofErr w:type="spellEnd"/>
      <w:r w:rsidR="00F31085">
        <w:t xml:space="preserve"> and grassland</w:t>
      </w:r>
      <w:r w:rsidR="0049129A">
        <w:t xml:space="preserve">.  </w:t>
      </w:r>
    </w:p>
    <w:p w14:paraId="2E6455C7" w14:textId="77777777" w:rsidR="008E31CF" w:rsidRDefault="00466B54" w:rsidP="00B86CF7">
      <w:r>
        <w:t xml:space="preserve">We are refining our algorithms and working with partners to develop new ones to detect other forms of habitat </w:t>
      </w:r>
      <w:r w:rsidR="001A21B3">
        <w:t xml:space="preserve">alteration.  </w:t>
      </w:r>
      <w:r w:rsidR="0048529E">
        <w:t>Once th</w:t>
      </w:r>
      <w:r w:rsidR="00195246">
        <w:t>ose</w:t>
      </w:r>
      <w:r w:rsidR="0048529E">
        <w:t xml:space="preserve"> task</w:t>
      </w:r>
      <w:r w:rsidR="00195246">
        <w:t>s are</w:t>
      </w:r>
      <w:r w:rsidR="0048529E">
        <w:t xml:space="preserve"> complete, we will incorporate the algorithms into an online tool that will allow anyone to select a form of </w:t>
      </w:r>
      <w:r w:rsidR="009914F3">
        <w:t>habitat disturbance and apply</w:t>
      </w:r>
      <w:r w:rsidR="0048529E">
        <w:t xml:space="preserve"> the corresponding algorithm to anywhere of interest</w:t>
      </w:r>
      <w:r w:rsidR="003F5F2F">
        <w:t xml:space="preserve"> in the US</w:t>
      </w:r>
      <w:r w:rsidR="0048529E">
        <w:t>.</w:t>
      </w:r>
      <w:r w:rsidR="009914F3">
        <w:t xml:space="preserve">  </w:t>
      </w:r>
      <w:r w:rsidR="00A72A70">
        <w:t xml:space="preserve">For example, if a person wants to find all conversion of wetlands to impervious surface in </w:t>
      </w:r>
      <w:r w:rsidR="00DF138C">
        <w:t xml:space="preserve">central Florida during </w:t>
      </w:r>
      <w:r w:rsidR="004140BE">
        <w:t>2016, they could specify</w:t>
      </w:r>
      <w:r w:rsidR="00A72A70">
        <w:t xml:space="preserve"> those search parameters </w:t>
      </w:r>
      <w:r w:rsidR="00DF138C">
        <w:t xml:space="preserve">in the tool and run the analysis.   </w:t>
      </w:r>
      <w:r>
        <w:t xml:space="preserve"> </w:t>
      </w:r>
      <w:r w:rsidR="00270BF1">
        <w:t>Beyond measuring past habitat loss, w</w:t>
      </w:r>
      <w:r w:rsidR="00C77BCD">
        <w:t>e</w:t>
      </w:r>
      <w:r w:rsidR="00270BF1">
        <w:t xml:space="preserve"> are also working with partners</w:t>
      </w:r>
      <w:r w:rsidR="00C77BCD">
        <w:t xml:space="preserve"> to </w:t>
      </w:r>
      <w:r w:rsidR="00270BF1">
        <w:t xml:space="preserve">incorporate live updates that run our algorithms </w:t>
      </w:r>
      <w:r w:rsidR="00D81794">
        <w:t>on</w:t>
      </w:r>
      <w:r w:rsidR="00270BF1">
        <w:t xml:space="preserve"> new satellite data as it becomes available.  This addition would let users receive alerts when a predefined form of habitat disturbance is detected by our algorithms within an area of interest.</w:t>
      </w:r>
    </w:p>
    <w:p w14:paraId="5A3B70BC" w14:textId="77777777" w:rsidR="00C76E24" w:rsidRDefault="00851F6B" w:rsidP="00B86CF7">
      <w:r>
        <w:t xml:space="preserve">Of course, remotely sensed data does have limits.  </w:t>
      </w:r>
      <w:r w:rsidR="005C75FA">
        <w:t xml:space="preserve">Extensive tree cover and clouds can obscure many forms of habitat alteration, and very small-scale changes are often not captured by satellite images with a 10-m resolution.  </w:t>
      </w:r>
      <w:r w:rsidR="00C76E24">
        <w:t>As satellite data with higher spatial resolution and greater frequency become available, the opportuniti</w:t>
      </w:r>
      <w:r w:rsidR="00195246">
        <w:t>es to use these data will grow</w:t>
      </w:r>
      <w:r w:rsidR="00C76E24">
        <w:t xml:space="preserve">.  There are nearly 1,400 satellites orbiting the </w:t>
      </w:r>
      <w:r w:rsidR="00C76E24">
        <w:lastRenderedPageBreak/>
        <w:t xml:space="preserve">Earth, a 40% jump from five years ago, and that number could double in the next five years as satellite technology continues to advance.  </w:t>
      </w:r>
      <w:r w:rsidR="006306D3">
        <w:t xml:space="preserve">At the same time, The Bill and Melinda Gates foundation and other philanthropic groups are public access </w:t>
      </w:r>
      <w:r w:rsidR="00195246">
        <w:t xml:space="preserve">to </w:t>
      </w:r>
      <w:r w:rsidR="006306D3">
        <w:t>satellite, aerial, and drone data for humanitarian and environmental causes.</w:t>
      </w:r>
      <w:r w:rsidR="00D01E11">
        <w:rPr>
          <w:rStyle w:val="FootnoteReference"/>
        </w:rPr>
        <w:footnoteReference w:id="15"/>
      </w:r>
      <w:r w:rsidR="006306D3">
        <w:t xml:space="preserve">  In a decade from now, the </w:t>
      </w:r>
      <w:r w:rsidR="00FF4DF0">
        <w:t xml:space="preserve">opportunities to apply remotely sensed data to endangered species monitoring could </w:t>
      </w:r>
      <w:r w:rsidR="00912403">
        <w:t xml:space="preserve">exceed our expectations today.  </w:t>
      </w:r>
    </w:p>
    <w:p w14:paraId="3560B40A" w14:textId="77777777" w:rsidR="00912403" w:rsidRDefault="00D01E11" w:rsidP="00B86CF7">
      <w:r>
        <w:t>These opportunities, however, will never realize their full potential unless the Service</w:t>
      </w:r>
      <w:r w:rsidR="00EF576B">
        <w:t xml:space="preserve"> </w:t>
      </w:r>
      <w:r>
        <w:t>post</w:t>
      </w:r>
      <w:r w:rsidR="00EF576B">
        <w:t>s</w:t>
      </w:r>
      <w:r>
        <w:t xml:space="preserve"> all </w:t>
      </w:r>
      <w:r w:rsidR="004F6CCD">
        <w:t>ESA agreements</w:t>
      </w:r>
      <w:r>
        <w:t xml:space="preserve">, biological opinions, and biological assessments online. </w:t>
      </w:r>
      <w:r w:rsidR="005E143F">
        <w:t xml:space="preserve"> Tho</w:t>
      </w:r>
      <w:r>
        <w:t xml:space="preserve">se documents </w:t>
      </w:r>
      <w:r w:rsidR="005E143F">
        <w:t>describe the footprint of authorized projects</w:t>
      </w:r>
      <w:r w:rsidR="00912403">
        <w:t xml:space="preserve"> and</w:t>
      </w:r>
      <w:r w:rsidR="005E143F">
        <w:t xml:space="preserve"> the conservation</w:t>
      </w:r>
      <w:r w:rsidR="00912403">
        <w:t xml:space="preserve"> measures that must be adopted.  </w:t>
      </w:r>
      <w:r w:rsidR="00EF576B">
        <w:t xml:space="preserve">With this information, conservationists can help the Service monitor for compliance with ESA permits and </w:t>
      </w:r>
      <w:r w:rsidR="00C07B2B">
        <w:t>tally cumulative habitat loss</w:t>
      </w:r>
      <w:r w:rsidR="00912403">
        <w:t xml:space="preserve">.  </w:t>
      </w:r>
      <w:r w:rsidR="003F5F2F">
        <w:t xml:space="preserve">Technology </w:t>
      </w:r>
      <w:r w:rsidR="00DB28F8">
        <w:t>is very capable, but our</w:t>
      </w:r>
      <w:r w:rsidR="003F5F2F">
        <w:t xml:space="preserve"> federal </w:t>
      </w:r>
      <w:r w:rsidR="00DB28F8">
        <w:t xml:space="preserve">wildlife </w:t>
      </w:r>
      <w:r w:rsidR="003F5F2F">
        <w:t xml:space="preserve">agencies must also embrace a culture of open data that </w:t>
      </w:r>
      <w:r w:rsidR="00165083">
        <w:t xml:space="preserve">will </w:t>
      </w:r>
      <w:r w:rsidR="003F5F2F">
        <w:t xml:space="preserve">enable the public to help transform raw information into useful knowledge for conservation. </w:t>
      </w:r>
    </w:p>
    <w:p w14:paraId="59E7B202" w14:textId="77777777" w:rsidR="00B86CF7" w:rsidRPr="0009285E" w:rsidRDefault="00B86CF7" w:rsidP="0009285E"/>
    <w:sectPr w:rsidR="00B86CF7" w:rsidRPr="0009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Jacob Malcom" w:date="2017-07-06T10:41:00Z" w:initials="JM">
    <w:p w14:paraId="119E1989" w14:textId="1CCE6C8A" w:rsidR="00FB347F" w:rsidRDefault="00FB347F">
      <w:pPr>
        <w:pStyle w:val="CommentText"/>
      </w:pPr>
      <w:r>
        <w:rPr>
          <w:rStyle w:val="CommentReference"/>
        </w:rPr>
        <w:annotationRef/>
      </w:r>
      <w:r>
        <w:t>I would use furthermore because the concept of this sentence is different from the preceding sentence.</w:t>
      </w:r>
    </w:p>
  </w:comment>
  <w:comment w:id="26" w:author="Jacob Malcom" w:date="2017-07-06T10:42:00Z" w:initials="JM">
    <w:p w14:paraId="07F9D233" w14:textId="77777777" w:rsidR="00FB347F" w:rsidRDefault="00FB347F" w:rsidP="009B2A66">
      <w:pPr>
        <w:pStyle w:val="CommentText"/>
      </w:pPr>
      <w:r>
        <w:rPr>
          <w:rStyle w:val="CommentReference"/>
        </w:rPr>
        <w:annotationRef/>
      </w:r>
      <w:r>
        <w:t>That strikes me as really small, but don’t remember the numbers from the background of the new listing petition.</w:t>
      </w:r>
    </w:p>
  </w:comment>
  <w:comment w:id="29" w:author="Jacob Malcom" w:date="2017-07-06T10:42:00Z" w:initials="JM">
    <w:p w14:paraId="0F5811D7" w14:textId="00E4F058" w:rsidR="00FB347F" w:rsidRDefault="00FB347F">
      <w:pPr>
        <w:pStyle w:val="CommentText"/>
      </w:pPr>
      <w:r>
        <w:rPr>
          <w:rStyle w:val="CommentReference"/>
        </w:rPr>
        <w:annotationRef/>
      </w:r>
      <w:r>
        <w:t>That strikes me as really small, but don’t remember the numbers from the background of the new listing petition.</w:t>
      </w:r>
    </w:p>
  </w:comment>
  <w:comment w:id="34" w:author="Jacob Malcom" w:date="2017-07-06T12:42:00Z" w:initials="JM">
    <w:p w14:paraId="4950513F" w14:textId="27E2EF28" w:rsidR="00FB347F" w:rsidRDefault="00FB347F">
      <w:pPr>
        <w:pStyle w:val="CommentText"/>
      </w:pPr>
      <w:r>
        <w:rPr>
          <w:rStyle w:val="CommentReference"/>
        </w:rPr>
        <w:annotationRef/>
      </w:r>
      <w:r>
        <w:t>Strikes me as odd phrasing…</w:t>
      </w:r>
    </w:p>
  </w:comment>
  <w:comment w:id="38" w:author="Jacob Malcom" w:date="2017-07-06T12:43:00Z" w:initials="JM">
    <w:p w14:paraId="6A16C9F7" w14:textId="35D5EF04" w:rsidR="00FB347F" w:rsidRDefault="00FB347F">
      <w:pPr>
        <w:pStyle w:val="CommentText"/>
      </w:pPr>
      <w:r>
        <w:rPr>
          <w:rStyle w:val="CommentReference"/>
        </w:rPr>
        <w:annotationRef/>
      </w:r>
      <w:r>
        <w:t>Insert wind estimate using 1mi radius, and then new estimated total.</w:t>
      </w:r>
    </w:p>
  </w:comment>
  <w:comment w:id="39" w:author="Jacob Malcom" w:date="2017-07-06T12:50:00Z" w:initials="JM">
    <w:p w14:paraId="434B4718" w14:textId="709526B8" w:rsidR="00FB347F" w:rsidRDefault="00FB347F">
      <w:pPr>
        <w:pStyle w:val="CommentText"/>
      </w:pPr>
      <w:r>
        <w:rPr>
          <w:rStyle w:val="CommentReference"/>
        </w:rPr>
        <w:annotationRef/>
      </w:r>
      <w:r>
        <w:t>Even though “acres” gets repeated, I would go with this structure so the reader can immediately tell the units…otherwise the units are six words and two parentheticals away.</w:t>
      </w:r>
    </w:p>
  </w:comment>
  <w:comment w:id="40" w:author="Jacob Malcom" w:date="2017-07-06T12:53:00Z" w:initials="JM">
    <w:p w14:paraId="24FB50CA" w14:textId="77E7B651" w:rsidR="00FB347F" w:rsidRDefault="00FB347F">
      <w:pPr>
        <w:pStyle w:val="CommentText"/>
      </w:pPr>
      <w:r>
        <w:rPr>
          <w:rStyle w:val="CommentReference"/>
        </w:rPr>
        <w:annotationRef/>
      </w:r>
      <w:r>
        <w:t>I would go with present tense for the “time of estimation” even though the tense of the disturbance is past.</w:t>
      </w:r>
    </w:p>
  </w:comment>
  <w:comment w:id="44" w:author="Jacob Malcom" w:date="2017-07-06T13:02:00Z" w:initials="JM">
    <w:p w14:paraId="48714AA4" w14:textId="73956F82" w:rsidR="00FB347F" w:rsidRDefault="00FB347F">
      <w:pPr>
        <w:pStyle w:val="CommentText"/>
      </w:pPr>
      <w:r>
        <w:rPr>
          <w:rStyle w:val="CommentReference"/>
        </w:rPr>
        <w:annotationRef/>
      </w:r>
      <w:r>
        <w:t>Are there good reasons to differentiate between the footprint and action area (which can be considerably larger)?</w:t>
      </w:r>
    </w:p>
  </w:comment>
  <w:comment w:id="45" w:author="Jacob Malcom" w:date="2017-07-06T13:04:00Z" w:initials="JM">
    <w:p w14:paraId="46E3CE34" w14:textId="637C8202" w:rsidR="00FB347F" w:rsidRDefault="00FB347F">
      <w:pPr>
        <w:pStyle w:val="CommentText"/>
      </w:pPr>
      <w:r>
        <w:rPr>
          <w:rStyle w:val="CommentReference"/>
        </w:rPr>
        <w:annotationRef/>
      </w:r>
      <w:r>
        <w:t xml:space="preserve">Odd phrasing with two </w:t>
      </w:r>
      <w:proofErr w:type="spellStart"/>
      <w:r>
        <w:t>effectiv</w:t>
      </w:r>
      <w:proofErr w:type="spellEnd"/>
      <w:r>
        <w:t>*</w:t>
      </w:r>
    </w:p>
  </w:comment>
  <w:comment w:id="49" w:author="Jacob Malcom" w:date="2017-07-06T13:09:00Z" w:initials="JM">
    <w:p w14:paraId="106E96FA" w14:textId="10CCD04B" w:rsidR="00FB347F" w:rsidRDefault="00FB347F">
      <w:pPr>
        <w:pStyle w:val="CommentText"/>
      </w:pPr>
      <w:r>
        <w:rPr>
          <w:rStyle w:val="CommentReference"/>
        </w:rPr>
        <w:annotationRef/>
      </w:r>
      <w:r>
        <w:t xml:space="preserve">We should reference the CH working paper here (e.g., “but see…”) since we reference </w:t>
      </w:r>
      <w:proofErr w:type="spellStart"/>
      <w:r>
        <w:t>Langboard</w:t>
      </w:r>
      <w:proofErr w:type="spellEnd"/>
      <w:r>
        <w:t xml:space="preserve"> HCP below.</w:t>
      </w:r>
    </w:p>
  </w:comment>
  <w:comment w:id="50" w:author="Jacob Malcom" w:date="2017-07-06T13:11:00Z" w:initials="JM">
    <w:p w14:paraId="5CE0C308" w14:textId="4BA868E2" w:rsidR="00FB347F" w:rsidRDefault="00FB347F">
      <w:pPr>
        <w:pStyle w:val="CommentText"/>
      </w:pPr>
      <w:r>
        <w:rPr>
          <w:rStyle w:val="CommentReference"/>
        </w:rPr>
        <w:annotationRef/>
      </w:r>
      <w:r>
        <w:t xml:space="preserve">Is there </w:t>
      </w:r>
      <w:r w:rsidRPr="00DD73D4">
        <w:rPr>
          <w:i/>
          <w:iCs/>
        </w:rPr>
        <w:t>any</w:t>
      </w:r>
      <w:r>
        <w:t xml:space="preserve"> monitoring of many agreements?</w:t>
      </w:r>
    </w:p>
  </w:comment>
  <w:comment w:id="51" w:author="Jacob Malcom" w:date="2017-07-06T13:12:00Z" w:initials="JM">
    <w:p w14:paraId="01E9D55C" w14:textId="77777777" w:rsidR="00FB347F" w:rsidRDefault="00FB347F">
      <w:pPr>
        <w:pStyle w:val="CommentText"/>
      </w:pPr>
      <w:r>
        <w:rPr>
          <w:rStyle w:val="CommentReference"/>
        </w:rPr>
        <w:annotationRef/>
      </w:r>
      <w:r>
        <w:t>I think that the “magnitude and importance” should be spelled out more clearly if using “Given the…” construction. Perhaps short clauses as parts of preceding sentences that simply state the big challenges and the great importance. As a reader not familiar with ESC’s work, I’m not yet convinced of these dual points.</w:t>
      </w:r>
    </w:p>
    <w:p w14:paraId="02AAEDB6" w14:textId="77777777" w:rsidR="00FB347F" w:rsidRDefault="00FB347F">
      <w:pPr>
        <w:pStyle w:val="CommentText"/>
      </w:pPr>
    </w:p>
    <w:p w14:paraId="36822D8D" w14:textId="77777777" w:rsidR="00FB347F" w:rsidRDefault="00FB347F">
      <w:pPr>
        <w:pStyle w:val="CommentText"/>
      </w:pPr>
      <w:r>
        <w:t>Returning to this comment, I see that the case some of the case is made in greater detail below. Suspect that phrasing other than “Given the magnitude and importance…” should be used here.</w:t>
      </w:r>
    </w:p>
    <w:p w14:paraId="087888B8" w14:textId="29C2F01C" w:rsidR="00FB347F" w:rsidRDefault="00FB347F">
      <w:pPr>
        <w:pStyle w:val="CommentText"/>
      </w:pPr>
    </w:p>
  </w:comment>
  <w:comment w:id="55" w:author="Jacob Malcom" w:date="2017-07-06T13:27:00Z" w:initials="JM">
    <w:p w14:paraId="0638FB1F" w14:textId="18D6CF44" w:rsidR="00FB347F" w:rsidRDefault="00FB347F">
      <w:pPr>
        <w:pStyle w:val="CommentText"/>
      </w:pPr>
      <w:r>
        <w:rPr>
          <w:rStyle w:val="CommentReference"/>
        </w:rPr>
        <w:annotationRef/>
      </w:r>
      <w:r>
        <w:t>Invoking public involvement seems to come out of the blue here. The setup is about two examples of problems, then the responsibilities of agencies (and the shortages they face). I think this paragraph could focus on the technology first, then close the paragraph out by recognizing how anyone, including the public, can use the technology.</w:t>
      </w:r>
    </w:p>
  </w:comment>
  <w:comment w:id="59" w:author="Jacob Malcom" w:date="2017-07-06T13:26:00Z" w:initials="JM">
    <w:p w14:paraId="1999982C" w14:textId="76C532C1" w:rsidR="00FB347F" w:rsidRDefault="00FB347F">
      <w:pPr>
        <w:pStyle w:val="CommentText"/>
      </w:pPr>
      <w:r>
        <w:rPr>
          <w:rStyle w:val="CommentReference"/>
        </w:rPr>
        <w:annotationRef/>
      </w:r>
      <w:r>
        <w:t>Personal preference, but tend to think it’s much better to avoid pronouns in topic sentences of paragraphs…at best, the subject is separated from the pronoun by the empty space between paragraphs.</w:t>
      </w:r>
    </w:p>
  </w:comment>
  <w:comment w:id="103" w:author="Jacob Malcom" w:date="2017-07-06T14:28:00Z" w:initials="JM">
    <w:p w14:paraId="1460015B" w14:textId="77777777" w:rsidR="00FB347F" w:rsidRDefault="00FB347F" w:rsidP="00327CD7">
      <w:pPr>
        <w:pStyle w:val="CommentText"/>
      </w:pPr>
      <w:r>
        <w:rPr>
          <w:rStyle w:val="CommentReference"/>
        </w:rPr>
        <w:annotationRef/>
      </w:r>
      <w:r>
        <w:t>Even though not automated, might be worth acknowledging the CH working paper again…</w:t>
      </w:r>
    </w:p>
  </w:comment>
  <w:comment w:id="106" w:author="Jacob Malcom" w:date="2017-07-06T14:28:00Z" w:initials="JM">
    <w:p w14:paraId="1844414A" w14:textId="7A1C8D75" w:rsidR="00FB347F" w:rsidRDefault="00FB347F">
      <w:pPr>
        <w:pStyle w:val="CommentText"/>
      </w:pPr>
      <w:r>
        <w:rPr>
          <w:rStyle w:val="CommentReference"/>
        </w:rPr>
        <w:annotationRef/>
      </w:r>
      <w:r>
        <w:t>Even though not automated, might be worth acknowledging the CH working paper again…</w:t>
      </w:r>
    </w:p>
  </w:comment>
  <w:comment w:id="125" w:author="Jacob Malcom" w:date="2017-07-06T14:46:00Z" w:initials="JM">
    <w:p w14:paraId="57915DD9" w14:textId="2CDC5D99" w:rsidR="00FB347F" w:rsidRDefault="00FB347F">
      <w:pPr>
        <w:pStyle w:val="CommentText"/>
      </w:pPr>
      <w:r>
        <w:rPr>
          <w:rStyle w:val="CommentReference"/>
        </w:rPr>
        <w:annotationRef/>
      </w:r>
      <w:r>
        <w:t>Again, this sentence is on a new topic, so furthermore is preferred over further (which would simply indicate an extension of the preceding idea).</w:t>
      </w:r>
    </w:p>
  </w:comment>
  <w:comment w:id="131" w:author="Jacob Malcom" w:date="2017-07-06T14:48:00Z" w:initials="JM">
    <w:p w14:paraId="03068C6C" w14:textId="63FDBFC6" w:rsidR="00FB347F" w:rsidRDefault="00FB347F">
      <w:pPr>
        <w:pStyle w:val="CommentText"/>
      </w:pPr>
      <w:r>
        <w:rPr>
          <w:rStyle w:val="CommentReference"/>
        </w:rPr>
        <w:annotationRef/>
      </w:r>
      <w:r>
        <w:t>Although this is an oft-used phrase, I bristle at it because ranges and distr</w:t>
      </w:r>
      <w:r w:rsidR="00AE3ACB">
        <w:t xml:space="preserve">ibutions describe different things. Wood Storks have a pretty wide range over the southeast, but their distribution looks like Swiss cheese </w:t>
      </w:r>
      <w:r w:rsidR="00130041">
        <w:t>because they’re really only found around wetlands (of the right characteristics). Would much prefer si</w:t>
      </w:r>
      <w:r w:rsidR="00694CDC">
        <w:t xml:space="preserve">mply saying something like, “Much of their habitat has been destroyed by agricultural conversion, contributing to large population declines across the range.” </w:t>
      </w:r>
    </w:p>
  </w:comment>
  <w:comment w:id="142" w:author="Jacob Malcom" w:date="2017-07-06T15:39:00Z" w:initials="JM">
    <w:p w14:paraId="1BB1C2E6" w14:textId="65BE3153" w:rsidR="00694CDC" w:rsidRDefault="00694CDC">
      <w:pPr>
        <w:pStyle w:val="CommentText"/>
      </w:pPr>
      <w:r>
        <w:rPr>
          <w:rStyle w:val="CommentReference"/>
        </w:rPr>
        <w:annotationRef/>
      </w:r>
      <w:r>
        <w:t>I think this should be “real-time access to terabytes of satellite data,” unless Google is streaming off of satellites…</w:t>
      </w:r>
    </w:p>
  </w:comment>
  <w:comment w:id="145" w:author="Jacob Malcom" w:date="2017-07-06T15:41:00Z" w:initials="JM">
    <w:p w14:paraId="5DA61B0F" w14:textId="3F5C4B8B" w:rsidR="00694CDC" w:rsidRDefault="00694CDC">
      <w:pPr>
        <w:pStyle w:val="CommentText"/>
      </w:pPr>
      <w:r>
        <w:rPr>
          <w:rStyle w:val="CommentReference"/>
        </w:rPr>
        <w:annotationRef/>
      </w:r>
      <w:r>
        <w:t>I guess I’ve always misunderstood this…</w:t>
      </w:r>
      <w:r w:rsidR="00BE1FC2">
        <w:t>I thought we got reflectance from the Earth’s surface where there is no veg, but that the veg itself provided much of the reflectance. Is the veg actually just a “filter” and all the light bounces off the surface?</w:t>
      </w:r>
    </w:p>
  </w:comment>
  <w:comment w:id="146" w:author="Mike" w:date="2017-07-10T09:24:00Z" w:initials="MJE">
    <w:p w14:paraId="766A9F1E" w14:textId="0F151CD8" w:rsidR="00F54A7C" w:rsidRDefault="00F54A7C">
      <w:pPr>
        <w:pStyle w:val="CommentText"/>
      </w:pPr>
      <w:r>
        <w:rPr>
          <w:rStyle w:val="CommentReference"/>
        </w:rPr>
        <w:annotationRef/>
      </w:r>
      <w:r>
        <w:t xml:space="preserve">You have it right.  In this case ‘earth’s surface’ comprises both the physical surface of the earth and overlying features (veg, </w:t>
      </w:r>
      <w:proofErr w:type="spellStart"/>
      <w:r>
        <w:t>aslphalt</w:t>
      </w:r>
      <w:proofErr w:type="spellEnd"/>
      <w:r>
        <w:t>, etc.).  An unfortunate compromise due to the technically correct term ‘reflectance’ being foreign to most readers.</w:t>
      </w:r>
    </w:p>
  </w:comment>
  <w:comment w:id="147" w:author="Jacob Malcom" w:date="2017-07-06T15:46:00Z" w:initials="JM">
    <w:p w14:paraId="2375F995" w14:textId="698B7563" w:rsidR="00BE1FC2" w:rsidRDefault="00BE1FC2">
      <w:pPr>
        <w:pStyle w:val="CommentText"/>
      </w:pPr>
      <w:r>
        <w:rPr>
          <w:rStyle w:val="CommentReference"/>
        </w:rPr>
        <w:annotationRef/>
      </w:r>
      <w:r>
        <w:t>Here and elsewhere, “thresholds” and “pre-determined thresholds”</w:t>
      </w:r>
      <w:r w:rsidR="008D634C">
        <w:t xml:space="preserve"> are used without explanation. While I presume there will be some explanation in the Appendix, would be nice to clarify how these thresholds are determined pretty early to help the reader.</w:t>
      </w:r>
    </w:p>
  </w:comment>
  <w:comment w:id="148" w:author="Jacob Malcom" w:date="2017-07-06T15:44:00Z" w:initials="JM">
    <w:p w14:paraId="177AD086" w14:textId="2B29D087" w:rsidR="00BE1FC2" w:rsidRDefault="00BE1FC2">
      <w:pPr>
        <w:pStyle w:val="CommentText"/>
      </w:pPr>
      <w:r>
        <w:rPr>
          <w:rStyle w:val="CommentReference"/>
        </w:rPr>
        <w:annotationRef/>
      </w:r>
      <w:r>
        <w:t>Personal formatting preference, I just prefer to make the first sentence bold for the scanners (TL</w:t>
      </w:r>
      <w:proofErr w:type="gramStart"/>
      <w:r>
        <w:t>;DR</w:t>
      </w:r>
      <w:proofErr w:type="gramEnd"/>
      <w:r>
        <w:t xml:space="preserve">) then </w:t>
      </w:r>
    </w:p>
  </w:comment>
  <w:comment w:id="157" w:author="Jacob Malcom" w:date="2017-07-06T16:37:00Z" w:initials="JM">
    <w:p w14:paraId="3859AB59" w14:textId="77777777" w:rsidR="00804A42" w:rsidRDefault="00804A42">
      <w:pPr>
        <w:pStyle w:val="CommentText"/>
      </w:pPr>
      <w:r>
        <w:rPr>
          <w:rStyle w:val="CommentReference"/>
        </w:rPr>
        <w:annotationRef/>
      </w:r>
      <w:r>
        <w:t xml:space="preserve">After reading most of the Findings, I think it will help the reader to add one more paragraph, perhaps with a list, to enumerate what you will report in the next section, e.g., </w:t>
      </w:r>
    </w:p>
    <w:p w14:paraId="5A6BFE8A" w14:textId="77777777" w:rsidR="00804A42" w:rsidRDefault="00804A42">
      <w:pPr>
        <w:pStyle w:val="CommentText"/>
      </w:pPr>
    </w:p>
    <w:p w14:paraId="2AB5F197" w14:textId="790369A9" w:rsidR="00804A42" w:rsidRDefault="00804A42">
      <w:pPr>
        <w:pStyle w:val="CommentText"/>
      </w:pPr>
      <w:r>
        <w:t>“Here, we use the remote sensing approach described above to estimate the amount of LPC habitat degraded or destroyed by</w:t>
      </w:r>
      <w:r w:rsidR="007F29DD">
        <w:t xml:space="preserve"> </w:t>
      </w:r>
      <w:r>
        <w:t>wind</w:t>
      </w:r>
      <w:r w:rsidR="007F29DD">
        <w:t xml:space="preserve"> energy and gas and oil development (energy development),</w:t>
      </w:r>
      <w:r>
        <w:t xml:space="preserve"> and </w:t>
      </w:r>
      <w:r w:rsidR="007F29DD">
        <w:t>agricultural conversion. …”</w:t>
      </w:r>
    </w:p>
    <w:p w14:paraId="3A85E426" w14:textId="77777777" w:rsidR="007F29DD" w:rsidRDefault="007F29DD">
      <w:pPr>
        <w:pStyle w:val="CommentText"/>
      </w:pPr>
    </w:p>
    <w:p w14:paraId="3D8E62DE" w14:textId="71798B46" w:rsidR="007F29DD" w:rsidRDefault="007F29DD">
      <w:pPr>
        <w:pStyle w:val="CommentText"/>
      </w:pPr>
      <w:r>
        <w:t>Otherwise, it reads like a long series of “</w:t>
      </w:r>
      <w:proofErr w:type="gramStart"/>
      <w:r>
        <w:t>Also, …”</w:t>
      </w:r>
      <w:proofErr w:type="gramEnd"/>
      <w:r>
        <w:t xml:space="preserve"> and the reader has no idea when it will end.</w:t>
      </w:r>
    </w:p>
  </w:comment>
  <w:comment w:id="161" w:author="Jacob Malcom" w:date="2017-07-06T15:51:00Z" w:initials="JM">
    <w:p w14:paraId="3C15F949" w14:textId="4CB41334" w:rsidR="00847729" w:rsidRDefault="0016241B">
      <w:pPr>
        <w:pStyle w:val="CommentText"/>
      </w:pPr>
      <w:r>
        <w:rPr>
          <w:rStyle w:val="CommentReference"/>
        </w:rPr>
        <w:annotationRef/>
      </w:r>
      <w:r>
        <w:t xml:space="preserve">I think it would be really helpful to show a side-by-side of a turbine site (or part of one) with 667m and 1mi buffers to highlight the difference with a picture. </w:t>
      </w:r>
      <w:r w:rsidR="00847729">
        <w:t>Maybe relegated to an Appendix? (Maybe it’s already there…I should check…)</w:t>
      </w:r>
    </w:p>
  </w:comment>
  <w:comment w:id="168" w:author="Jacob Malcom" w:date="2017-07-06T16:09:00Z" w:initials="JM">
    <w:p w14:paraId="24AD203B" w14:textId="573B7481" w:rsidR="00F56171" w:rsidRDefault="00F56171">
      <w:pPr>
        <w:pStyle w:val="CommentText"/>
      </w:pPr>
      <w:r>
        <w:rPr>
          <w:rStyle w:val="CommentReference"/>
        </w:rPr>
        <w:annotationRef/>
      </w:r>
      <w:r>
        <w:t xml:space="preserve">So we know that the permittee </w:t>
      </w:r>
    </w:p>
  </w:comment>
  <w:comment w:id="169" w:author="Jacob Malcom" w:date="2017-07-06T16:08:00Z" w:initials="JM">
    <w:p w14:paraId="708D4DBB" w14:textId="7510ACDF" w:rsidR="00F56171" w:rsidRDefault="00F56171">
      <w:pPr>
        <w:pStyle w:val="CommentText"/>
      </w:pPr>
      <w:r>
        <w:rPr>
          <w:rStyle w:val="CommentReference"/>
        </w:rPr>
        <w:annotationRef/>
      </w:r>
      <w:r>
        <w:t>Was this in a subset of states? I was thinking some state didn’t have those</w:t>
      </w:r>
      <w:proofErr w:type="gramStart"/>
      <w:r>
        <w:t>..</w:t>
      </w:r>
      <w:proofErr w:type="gramEnd"/>
    </w:p>
  </w:comment>
  <w:comment w:id="174" w:author="Jacob Malcom" w:date="2017-07-06T16:27:00Z" w:initials="JM">
    <w:p w14:paraId="7CDEB658" w14:textId="3D40DB6E" w:rsidR="00213089" w:rsidRDefault="00213089">
      <w:pPr>
        <w:pStyle w:val="CommentText"/>
      </w:pPr>
      <w:r>
        <w:rPr>
          <w:rStyle w:val="CommentReference"/>
        </w:rPr>
        <w:annotationRef/>
      </w:r>
      <w:r>
        <w:t xml:space="preserve">Which two methods? The preceding paragraph only discusses one method. Should it be something like, “Compared to manual well </w:t>
      </w:r>
      <w:proofErr w:type="gramStart"/>
      <w:r>
        <w:t>detection, …”</w:t>
      </w:r>
      <w:proofErr w:type="gramEnd"/>
      <w:r>
        <w:t>?</w:t>
      </w:r>
    </w:p>
  </w:comment>
  <w:comment w:id="176" w:author="Jacob Malcom" w:date="2017-07-06T16:22:00Z" w:initials="JM">
    <w:p w14:paraId="29A4FA5F" w14:textId="40D6C330" w:rsidR="00213089" w:rsidRDefault="00213089">
      <w:pPr>
        <w:pStyle w:val="CommentText"/>
      </w:pPr>
      <w:r>
        <w:rPr>
          <w:rStyle w:val="CommentReference"/>
        </w:rPr>
        <w:annotationRef/>
      </w:r>
      <w:r>
        <w:t>Should this be e.g., or were all 36 explained solely by clouds?</w:t>
      </w:r>
    </w:p>
  </w:comment>
  <w:comment w:id="177" w:author="Jacob Malcom" w:date="2017-07-06T16:29:00Z" w:initials="JM">
    <w:p w14:paraId="2838DBAA" w14:textId="4DD3F57A" w:rsidR="00213089" w:rsidRDefault="00213089">
      <w:pPr>
        <w:pStyle w:val="CommentText"/>
      </w:pPr>
      <w:r>
        <w:rPr>
          <w:rStyle w:val="CommentReference"/>
        </w:rPr>
        <w:annotationRef/>
      </w:r>
      <w:r>
        <w:t>I think it would be useful to highlight this earlier…</w:t>
      </w:r>
    </w:p>
  </w:comment>
  <w:comment w:id="178" w:author="Jacob Malcom" w:date="2017-07-06T16:14:00Z" w:initials="JM">
    <w:p w14:paraId="4243204C" w14:textId="62D977C0" w:rsidR="0017517B" w:rsidRDefault="0017517B">
      <w:pPr>
        <w:pStyle w:val="CommentText"/>
      </w:pPr>
      <w:r>
        <w:rPr>
          <w:rStyle w:val="CommentReference"/>
        </w:rPr>
        <w:annotationRef/>
      </w:r>
      <w:r>
        <w:t>I wonder if a waffle chart would work better here…like unscaled Venn diagrams, but know that circles trick the brain…</w:t>
      </w:r>
    </w:p>
  </w:comment>
  <w:comment w:id="181" w:author="Jacob Malcom" w:date="2017-07-06T16:30:00Z" w:initials="JM">
    <w:p w14:paraId="502713B7" w14:textId="16B14BF8" w:rsidR="00213089" w:rsidRDefault="00213089">
      <w:pPr>
        <w:pStyle w:val="CommentText"/>
      </w:pPr>
      <w:r>
        <w:rPr>
          <w:rStyle w:val="CommentReference"/>
        </w:rPr>
        <w:annotationRef/>
      </w:r>
      <w:r>
        <w:t xml:space="preserve">And this is a minimum estimate for a number of reasons, including the classifier threshold and </w:t>
      </w:r>
      <w:r w:rsidR="009F3ABC">
        <w:t>the choice of buffer size (which is some combo of value-laden and science interpretation…).</w:t>
      </w:r>
    </w:p>
  </w:comment>
  <w:comment w:id="203" w:author="Jacob Malcom" w:date="2017-07-06T17:00:00Z" w:initials="JM">
    <w:p w14:paraId="041B0469" w14:textId="1D9BD054" w:rsidR="002512EB" w:rsidRDefault="002512EB">
      <w:pPr>
        <w:pStyle w:val="CommentText"/>
      </w:pPr>
      <w:r>
        <w:rPr>
          <w:rStyle w:val="CommentReference"/>
        </w:rPr>
        <w:annotationRef/>
      </w:r>
      <w:r>
        <w:t>This is an odd mixing of methods and results…would be tempted to move th</w:t>
      </w:r>
      <w:r w:rsidR="009D64DF">
        <w:t>ese sentences to a footnote I think</w:t>
      </w:r>
    </w:p>
  </w:comment>
  <w:comment w:id="205" w:author="Jacob Malcom" w:date="2017-07-06T17:03:00Z" w:initials="JM">
    <w:p w14:paraId="00C34196" w14:textId="1086534C" w:rsidR="00132520" w:rsidRDefault="00132520">
      <w:pPr>
        <w:pStyle w:val="CommentText"/>
      </w:pPr>
      <w:r>
        <w:rPr>
          <w:rStyle w:val="CommentReference"/>
        </w:rPr>
        <w:annotationRef/>
      </w:r>
      <w:r>
        <w:t>Would it be difficult to get a version of this with state boundaries included?</w:t>
      </w:r>
    </w:p>
  </w:comment>
  <w:comment w:id="206" w:author="Jacob Malcom" w:date="2017-07-06T17:05:00Z" w:initials="JM">
    <w:p w14:paraId="0DC98F0B" w14:textId="0ADC0ED8" w:rsidR="00132520" w:rsidRDefault="00132520">
      <w:pPr>
        <w:pStyle w:val="CommentText"/>
      </w:pPr>
      <w:r>
        <w:rPr>
          <w:rStyle w:val="CommentReference"/>
        </w:rPr>
        <w:annotationRef/>
      </w:r>
      <w:r>
        <w:t>Seems like this paragraph belongs somewhere else, perhaps in Conclusion and Next Steps.</w:t>
      </w:r>
    </w:p>
  </w:comment>
  <w:comment w:id="210" w:author="Jacob Malcom" w:date="2017-07-07T06:51:00Z" w:initials="JM">
    <w:p w14:paraId="406B5CB2" w14:textId="00548370" w:rsidR="00063ECB" w:rsidRDefault="00063ECB">
      <w:pPr>
        <w:pStyle w:val="CommentText"/>
      </w:pPr>
      <w:r>
        <w:rPr>
          <w:rStyle w:val="CommentReference"/>
        </w:rPr>
        <w:annotationRef/>
      </w:r>
      <w:r>
        <w:t xml:space="preserve">This and the acreage should be </w:t>
      </w:r>
      <w:r w:rsidR="00AF41DA">
        <w:t>s</w:t>
      </w:r>
    </w:p>
  </w:comment>
  <w:comment w:id="216" w:author="Jacob Malcom" w:date="2017-07-06T17:06:00Z" w:initials="JM">
    <w:p w14:paraId="1ACA572B" w14:textId="66706182" w:rsidR="00132520" w:rsidRPr="004A34C5" w:rsidRDefault="00132520">
      <w:pPr>
        <w:pStyle w:val="CommentText"/>
      </w:pPr>
      <w:r>
        <w:rPr>
          <w:rStyle w:val="CommentReference"/>
        </w:rPr>
        <w:annotationRef/>
      </w:r>
      <w:r>
        <w:t>I am really torn about the placement of the Methods…</w:t>
      </w:r>
      <w:r w:rsidR="00AF41DA">
        <w:t xml:space="preserve">on one hand </w:t>
      </w:r>
      <w:r w:rsidR="00F22B17">
        <w:t xml:space="preserve">it’s nice </w:t>
      </w:r>
      <w:r w:rsidR="00BF088A">
        <w:t xml:space="preserve">here </w:t>
      </w:r>
      <w:r w:rsidR="00F22B17">
        <w:t xml:space="preserve">for getting to the </w:t>
      </w:r>
      <w:r w:rsidR="00BF088A">
        <w:t>results right up front. O</w:t>
      </w:r>
      <w:r w:rsidR="00F22B17">
        <w:t>n the other hand</w:t>
      </w:r>
      <w:r w:rsidR="00BF088A">
        <w:t>, the paper is as much about the method as the specific instance of use with LPC.</w:t>
      </w:r>
      <w:r w:rsidR="00F13977">
        <w:t xml:space="preserve"> I wonder if it would be better to provide a bit more detail up front—which could also help more advanced readers understand what is being done—and then do</w:t>
      </w:r>
      <w:r w:rsidR="004A34C5">
        <w:t xml:space="preserve"> the “remaining”</w:t>
      </w:r>
      <w:r w:rsidR="00F13977">
        <w:t xml:space="preserve"> Methods </w:t>
      </w:r>
      <w:r w:rsidR="004A34C5">
        <w:rPr>
          <w:i/>
        </w:rPr>
        <w:t>after</w:t>
      </w:r>
      <w:r w:rsidR="004A34C5">
        <w:t xml:space="preserve"> the Conclusions and Next Steps?</w:t>
      </w:r>
    </w:p>
  </w:comment>
  <w:comment w:id="218" w:author="Jacob Malcom" w:date="2017-07-07T12:27:00Z" w:initials="JM">
    <w:p w14:paraId="63C997FD" w14:textId="2DEB34C6" w:rsidR="002C102B" w:rsidRDefault="002C102B">
      <w:pPr>
        <w:pStyle w:val="CommentText"/>
      </w:pPr>
      <w:r>
        <w:rPr>
          <w:rStyle w:val="CommentReference"/>
        </w:rPr>
        <w:annotationRef/>
      </w:r>
      <w:r>
        <w:t>Would consider using a list for the four metrics</w:t>
      </w:r>
      <w:r w:rsidR="00424E5E">
        <w:t xml:space="preserve"> to make it a little easier to parse</w:t>
      </w:r>
      <w:r>
        <w:t>…</w:t>
      </w:r>
      <w:r w:rsidR="00424E5E">
        <w:t>it’s a little confusing to follow with all of the acronyms.</w:t>
      </w:r>
    </w:p>
  </w:comment>
  <w:comment w:id="224" w:author="Jacob Malcom" w:date="2017-07-07T12:38:00Z" w:initials="JM">
    <w:p w14:paraId="22580632" w14:textId="4229C82B" w:rsidR="0097783E" w:rsidRDefault="0097783E">
      <w:pPr>
        <w:pStyle w:val="CommentText"/>
      </w:pPr>
      <w:r>
        <w:rPr>
          <w:rStyle w:val="CommentReference"/>
        </w:rPr>
        <w:annotationRef/>
      </w:r>
      <w:r>
        <w:t>I presume these are scripts…I hope they’ll be dropped into a repo so that they can be adopted by others….</w:t>
      </w:r>
    </w:p>
  </w:comment>
  <w:comment w:id="225" w:author="Mike" w:date="2017-07-10T09:43:00Z" w:initials="MJE">
    <w:p w14:paraId="77CB3EAE" w14:textId="39DFDF15" w:rsidR="001676EC" w:rsidRDefault="001676EC">
      <w:pPr>
        <w:pStyle w:val="CommentText"/>
      </w:pPr>
      <w:r>
        <w:rPr>
          <w:rStyle w:val="CommentReference"/>
        </w:rPr>
        <w:annotationRef/>
      </w:r>
      <w:r>
        <w:t>They are, and will be used for the generalized tool.  Prior to that being created, we should put them in a repo.</w:t>
      </w:r>
    </w:p>
  </w:comment>
  <w:comment w:id="226" w:author="Jacob Malcom" w:date="2017-07-07T12:41:00Z" w:initials="JM">
    <w:p w14:paraId="7A64EA89" w14:textId="3F2A7043" w:rsidR="00034554" w:rsidRDefault="00034554">
      <w:pPr>
        <w:pStyle w:val="CommentText"/>
      </w:pPr>
      <w:r>
        <w:rPr>
          <w:rStyle w:val="CommentReference"/>
        </w:rPr>
        <w:annotationRef/>
      </w:r>
      <w:r>
        <w:t>Especially when we start talking about these complex sorts of processes I hope there’s a script that can be run or referenced somewhere…otherwise I’m afraid replication</w:t>
      </w:r>
      <w:r w:rsidR="00F85EB9">
        <w:t>/adaptation</w:t>
      </w:r>
      <w:r>
        <w:t xml:space="preserve"> is </w:t>
      </w:r>
      <w:r w:rsidR="007E4856">
        <w:t xml:space="preserve">going to be </w:t>
      </w:r>
      <w:r w:rsidR="00F85EB9">
        <w:t>tough.</w:t>
      </w:r>
    </w:p>
  </w:comment>
  <w:comment w:id="227" w:author="Mike" w:date="2017-07-10T09:44:00Z" w:initials="MJE">
    <w:p w14:paraId="5C7DFDD2" w14:textId="24A5E9B8" w:rsidR="001676EC" w:rsidRDefault="001676EC">
      <w:pPr>
        <w:pStyle w:val="CommentText"/>
      </w:pPr>
      <w:r>
        <w:rPr>
          <w:rStyle w:val="CommentReference"/>
        </w:rPr>
        <w:annotationRef/>
      </w:r>
      <w:r>
        <w:t xml:space="preserve">There are scripts for each piece of this process, but unfortunately no single script because I moved from GEE to Arc (optional) to R.  There’s also some </w:t>
      </w:r>
    </w:p>
  </w:comment>
  <w:comment w:id="228" w:author="Jacob Malcom" w:date="2017-07-07T12:49:00Z" w:initials="JM">
    <w:p w14:paraId="1FA23FA9" w14:textId="4D7ADB45" w:rsidR="00F85EB9" w:rsidRDefault="00F85EB9">
      <w:pPr>
        <w:pStyle w:val="CommentText"/>
      </w:pPr>
      <w:r>
        <w:rPr>
          <w:rStyle w:val="CommentReference"/>
        </w:rPr>
        <w:annotationRef/>
      </w:r>
      <w:r>
        <w:t>I think I flagged this above…should mention up there that aerial images were used in some analyses.</w:t>
      </w:r>
    </w:p>
  </w:comment>
  <w:comment w:id="229" w:author="Jacob Malcom" w:date="2017-07-07T12:51:00Z" w:initials="JM">
    <w:p w14:paraId="45FDE328" w14:textId="60C926A2" w:rsidR="00F85EB9" w:rsidRDefault="00F85EB9">
      <w:pPr>
        <w:pStyle w:val="CommentText"/>
      </w:pPr>
      <w:r>
        <w:rPr>
          <w:rStyle w:val="CommentReference"/>
        </w:rPr>
        <w:annotationRef/>
      </w:r>
      <w:r>
        <w:t>Seems like a word is missing…</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19E1989" w15:done="0"/>
  <w15:commentEx w15:paraId="07F9D233" w15:done="0"/>
  <w15:commentEx w15:paraId="0F5811D7" w15:done="0"/>
  <w15:commentEx w15:paraId="4950513F" w15:done="0"/>
  <w15:commentEx w15:paraId="6A16C9F7" w15:done="0"/>
  <w15:commentEx w15:paraId="434B4718" w15:done="1"/>
  <w15:commentEx w15:paraId="24FB50CA" w15:done="0"/>
  <w15:commentEx w15:paraId="48714AA4" w15:done="0"/>
  <w15:commentEx w15:paraId="46E3CE34" w15:done="0"/>
  <w15:commentEx w15:paraId="106E96FA" w15:done="0"/>
  <w15:commentEx w15:paraId="5CE0C308" w15:done="0"/>
  <w15:commentEx w15:paraId="087888B8" w15:done="0"/>
  <w15:commentEx w15:paraId="0638FB1F" w15:done="0"/>
  <w15:commentEx w15:paraId="1999982C" w15:done="0"/>
  <w15:commentEx w15:paraId="1460015B" w15:done="0"/>
  <w15:commentEx w15:paraId="1844414A" w15:done="0"/>
  <w15:commentEx w15:paraId="57915DD9" w15:done="0"/>
  <w15:commentEx w15:paraId="03068C6C" w15:done="0"/>
  <w15:commentEx w15:paraId="1BB1C2E6" w15:done="1"/>
  <w15:commentEx w15:paraId="5DA61B0F" w15:done="0"/>
  <w15:commentEx w15:paraId="766A9F1E" w15:paraIdParent="5DA61B0F" w15:done="0"/>
  <w15:commentEx w15:paraId="2375F995" w15:done="0"/>
  <w15:commentEx w15:paraId="177AD086" w15:done="0"/>
  <w15:commentEx w15:paraId="3D8E62DE" w15:done="0"/>
  <w15:commentEx w15:paraId="3C15F949" w15:done="0"/>
  <w15:commentEx w15:paraId="24AD203B" w15:done="0"/>
  <w15:commentEx w15:paraId="708D4DBB" w15:done="0"/>
  <w15:commentEx w15:paraId="7CDEB658" w15:done="1"/>
  <w15:commentEx w15:paraId="29A4FA5F" w15:done="1"/>
  <w15:commentEx w15:paraId="2838DBAA" w15:done="0"/>
  <w15:commentEx w15:paraId="4243204C" w15:done="0"/>
  <w15:commentEx w15:paraId="502713B7" w15:done="1"/>
  <w15:commentEx w15:paraId="041B0469" w15:done="0"/>
  <w15:commentEx w15:paraId="00C34196" w15:done="0"/>
  <w15:commentEx w15:paraId="0DC98F0B" w15:done="0"/>
  <w15:commentEx w15:paraId="406B5CB2" w15:done="0"/>
  <w15:commentEx w15:paraId="1ACA572B" w15:done="0"/>
  <w15:commentEx w15:paraId="63C997FD" w15:done="1"/>
  <w15:commentEx w15:paraId="22580632" w15:done="0"/>
  <w15:commentEx w15:paraId="77CB3EAE" w15:paraIdParent="22580632" w15:done="0"/>
  <w15:commentEx w15:paraId="7A64EA89" w15:done="0"/>
  <w15:commentEx w15:paraId="5C7DFDD2" w15:paraIdParent="7A64EA89" w15:done="0"/>
  <w15:commentEx w15:paraId="1FA23FA9" w15:done="0"/>
  <w15:commentEx w15:paraId="45FDE328" w15:done="1"/>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4CAA1E5" w14:textId="77777777" w:rsidR="00F41C19" w:rsidRDefault="00F41C19" w:rsidP="00A5193F">
      <w:pPr>
        <w:spacing w:after="0" w:line="240" w:lineRule="auto"/>
      </w:pPr>
      <w:r>
        <w:separator/>
      </w:r>
    </w:p>
  </w:endnote>
  <w:endnote w:type="continuationSeparator" w:id="0">
    <w:p w14:paraId="6C3ADB0E" w14:textId="77777777" w:rsidR="00F41C19" w:rsidRDefault="00F41C19"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BC2F15" w14:textId="77777777" w:rsidR="00F41C19" w:rsidRDefault="00F41C19" w:rsidP="00A5193F">
      <w:pPr>
        <w:spacing w:after="0" w:line="240" w:lineRule="auto"/>
      </w:pPr>
      <w:r>
        <w:separator/>
      </w:r>
    </w:p>
  </w:footnote>
  <w:footnote w:type="continuationSeparator" w:id="0">
    <w:p w14:paraId="0122CF74" w14:textId="77777777" w:rsidR="00F41C19" w:rsidRDefault="00F41C19" w:rsidP="00A5193F">
      <w:pPr>
        <w:spacing w:after="0" w:line="240" w:lineRule="auto"/>
      </w:pPr>
      <w:r>
        <w:continuationSeparator/>
      </w:r>
    </w:p>
  </w:footnote>
  <w:footnote w:id="1">
    <w:p w14:paraId="47F46FA3"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the majority of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14:paraId="076B9DE1"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w:t>
      </w:r>
      <w:proofErr w:type="spellStart"/>
      <w:r w:rsidRPr="00B27441">
        <w:rPr>
          <w:sz w:val="18"/>
          <w:szCs w:val="18"/>
        </w:rPr>
        <w:t>EENews</w:t>
      </w:r>
      <w:proofErr w:type="spellEnd"/>
      <w:r w:rsidRPr="00B27441">
        <w:rPr>
          <w:sz w:val="18"/>
          <w:szCs w:val="18"/>
        </w:rPr>
        <w:t xml:space="preserve"> (Aug. 19, 2013), available at: https://www.eenews.net/stories/1059986184</w:t>
      </w:r>
    </w:p>
  </w:footnote>
  <w:footnote w:id="3">
    <w:p w14:paraId="46947629" w14:textId="77777777" w:rsidR="00FB347F" w:rsidRPr="00E95A83" w:rsidRDefault="00FB347F">
      <w:pPr>
        <w:pStyle w:val="FootnoteText"/>
        <w:rPr>
          <w:sz w:val="18"/>
          <w:szCs w:val="18"/>
        </w:rPr>
      </w:pPr>
      <w:r w:rsidRPr="00E95A83">
        <w:rPr>
          <w:rStyle w:val="FootnoteReference"/>
          <w:sz w:val="18"/>
          <w:szCs w:val="18"/>
        </w:rPr>
        <w:footnoteRef/>
      </w:r>
      <w:r w:rsidRPr="00E95A83">
        <w:rPr>
          <w:sz w:val="18"/>
          <w:szCs w:val="18"/>
        </w:rPr>
        <w:t xml:space="preserve"> ESA Compliance Monitoring and the </w:t>
      </w:r>
      <w:proofErr w:type="spellStart"/>
      <w:r w:rsidRPr="00E95A83">
        <w:rPr>
          <w:sz w:val="18"/>
          <w:szCs w:val="18"/>
        </w:rPr>
        <w:t>Langboard</w:t>
      </w:r>
      <w:proofErr w:type="spellEnd"/>
      <w:r w:rsidRPr="00E95A83">
        <w:rPr>
          <w:sz w:val="18"/>
          <w:szCs w:val="18"/>
        </w:rPr>
        <w:t xml:space="preserve"> HCP</w:t>
      </w:r>
      <w:r>
        <w:rPr>
          <w:sz w:val="18"/>
          <w:szCs w:val="18"/>
        </w:rPr>
        <w:t xml:space="preserve">, available at: </w:t>
      </w:r>
      <w:r w:rsidRPr="00E95A83">
        <w:rPr>
          <w:sz w:val="18"/>
          <w:szCs w:val="18"/>
        </w:rPr>
        <w:t>https://cci-dev.org/working_papers/Langboard_HCP/</w:t>
      </w:r>
    </w:p>
  </w:footnote>
  <w:footnote w:id="4">
    <w:p w14:paraId="4885F04A"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w:t>
      </w:r>
      <w:proofErr w:type="gramStart"/>
      <w:r w:rsidRPr="00B27441">
        <w:rPr>
          <w:sz w:val="18"/>
          <w:szCs w:val="18"/>
        </w:rPr>
        <w:t>Lesser</w:t>
      </w:r>
      <w:proofErr w:type="gramEnd"/>
      <w:r w:rsidRPr="00B27441">
        <w:rPr>
          <w:sz w:val="18"/>
          <w:szCs w:val="18"/>
        </w:rPr>
        <w:t xml:space="preserve">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14:paraId="55602837"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w:t>
      </w:r>
      <w:proofErr w:type="gramStart"/>
      <w:r w:rsidRPr="00B27441">
        <w:rPr>
          <w:sz w:val="18"/>
          <w:szCs w:val="18"/>
        </w:rPr>
        <w:t>Lesser</w:t>
      </w:r>
      <w:proofErr w:type="gramEnd"/>
      <w:r w:rsidRPr="00B27441">
        <w:rPr>
          <w:sz w:val="18"/>
          <w:szCs w:val="18"/>
        </w:rPr>
        <w:t xml:space="preserve"> prairie-chicken. U.S. Fish and Wildlife Service, April 10, 2014. </w:t>
      </w:r>
    </w:p>
  </w:footnote>
  <w:footnote w:id="6">
    <w:p w14:paraId="64F39DF2" w14:textId="77777777" w:rsidR="00FB347F" w:rsidRDefault="00FB347F">
      <w:pPr>
        <w:pStyle w:val="FootnoteText"/>
      </w:pPr>
      <w:r>
        <w:rPr>
          <w:rStyle w:val="FootnoteReference"/>
        </w:rPr>
        <w:footnoteRef/>
      </w:r>
      <w:r>
        <w:t xml:space="preserve"> Lesser prairie-chicken range-wide conservation plan </w:t>
      </w:r>
      <w:proofErr w:type="gramStart"/>
      <w:r>
        <w:t>2016  annual</w:t>
      </w:r>
      <w:proofErr w:type="gramEnd"/>
      <w:r>
        <w:t xml:space="preserve"> progress report. Western Association of Fish and Wildlife Agencies. </w:t>
      </w:r>
      <w:r w:rsidRPr="00E10E36">
        <w:t>http://www.wafwa.org/initiatives/grasslands/lesser_prairie_chicken/rwp_annual_performance_reports</w:t>
      </w:r>
    </w:p>
  </w:footnote>
  <w:footnote w:id="7">
    <w:p w14:paraId="70FF3031" w14:textId="05E53CD1" w:rsidR="00FB347F" w:rsidRDefault="00FB347F">
      <w:pPr>
        <w:pStyle w:val="FootnoteText"/>
      </w:pPr>
      <w:r>
        <w:rPr>
          <w:rStyle w:val="FootnoteReference"/>
        </w:rPr>
        <w:footnoteRef/>
      </w:r>
      <w:ins w:id="188" w:author="Jacob Malcom" w:date="2017-07-06T16:35:00Z">
        <w:r w:rsidR="00804A42">
          <w:t xml:space="preserve"> We cannot calculate an exact percent because WAFWA calculated acres of impact when it enrolled a project, while we determined acres of impact after a project had begun construction.  Because of this time lag, some of the disturbances we detected after September 1, 2015 likely came from projects enrolled earlier in 2015.  For reference, from September 2015 to June 2017, WAFWA reported enrolling 456 projects, equating to approximately 30,508 acres of impacts.</w:t>
        </w:r>
      </w:ins>
      <w:r>
        <w:t xml:space="preserve"> Van Pelt, B. WAFWA Grassland Coordinator. Personal Communication.</w:t>
      </w:r>
    </w:p>
  </w:footnote>
  <w:footnote w:id="8">
    <w:p w14:paraId="08E8BB7E" w14:textId="77777777" w:rsidR="00FB347F" w:rsidRPr="00B27441" w:rsidRDefault="00FB347F" w:rsidP="00440911">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Jin</w:t>
      </w:r>
      <w:proofErr w:type="spellEnd"/>
      <w:r w:rsidRPr="00B27441">
        <w:rPr>
          <w:sz w:val="18"/>
          <w:szCs w:val="18"/>
        </w:rPr>
        <w:t xml:space="preserve">, S. et al. (2013) </w:t>
      </w:r>
      <w:proofErr w:type="gramStart"/>
      <w:r w:rsidRPr="00B27441">
        <w:rPr>
          <w:sz w:val="18"/>
          <w:szCs w:val="18"/>
        </w:rPr>
        <w:t>A</w:t>
      </w:r>
      <w:proofErr w:type="gramEnd"/>
      <w:r w:rsidRPr="00B27441">
        <w:rPr>
          <w:sz w:val="18"/>
          <w:szCs w:val="18"/>
        </w:rPr>
        <w:t xml:space="preserve">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9">
    <w:p w14:paraId="636D95A1" w14:textId="77777777" w:rsidR="00FB347F" w:rsidRPr="00B27441" w:rsidRDefault="00FB347F" w:rsidP="00440911">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 xml:space="preserve">International Journal of Applied Earth Observation and </w:t>
      </w:r>
      <w:proofErr w:type="spellStart"/>
      <w:r w:rsidRPr="00B27441">
        <w:rPr>
          <w:i/>
          <w:sz w:val="18"/>
          <w:szCs w:val="18"/>
        </w:rPr>
        <w:t>Geoinformation</w:t>
      </w:r>
      <w:proofErr w:type="spellEnd"/>
      <w:r w:rsidRPr="00B27441">
        <w:rPr>
          <w:sz w:val="18"/>
          <w:szCs w:val="18"/>
        </w:rPr>
        <w:t>, 39: 40-48.</w:t>
      </w:r>
    </w:p>
  </w:footnote>
  <w:footnote w:id="10">
    <w:p w14:paraId="7E123EEA"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1">
    <w:p w14:paraId="1D0499C3"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2">
    <w:p w14:paraId="548B7FF7" w14:textId="77777777" w:rsidR="00FB347F" w:rsidRPr="00B27441" w:rsidRDefault="00FB347F">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3">
    <w:p w14:paraId="06B9146E" w14:textId="77777777" w:rsidR="00FB347F" w:rsidRPr="00B27441" w:rsidRDefault="00FB347F" w:rsidP="00A91BA0">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Boryan</w:t>
      </w:r>
      <w:proofErr w:type="spellEnd"/>
      <w:r w:rsidRPr="00B27441">
        <w:rPr>
          <w:sz w:val="18"/>
          <w:szCs w:val="18"/>
        </w:rPr>
        <w:t xml:space="preserve">, C. et al. (2011) Monitoring US agriculture: the US Department of Agriculture, National Agricultural Statistics Service, </w:t>
      </w:r>
      <w:proofErr w:type="gramStart"/>
      <w:r w:rsidRPr="00B27441">
        <w:rPr>
          <w:sz w:val="18"/>
          <w:szCs w:val="18"/>
        </w:rPr>
        <w:t>Cropland</w:t>
      </w:r>
      <w:proofErr w:type="gramEnd"/>
      <w:r w:rsidRPr="00B27441">
        <w:rPr>
          <w:sz w:val="18"/>
          <w:szCs w:val="18"/>
        </w:rPr>
        <w:t xml:space="preserve"> Data Layer Program. </w:t>
      </w:r>
      <w:proofErr w:type="spellStart"/>
      <w:r w:rsidRPr="00B27441">
        <w:rPr>
          <w:i/>
          <w:sz w:val="18"/>
          <w:szCs w:val="18"/>
        </w:rPr>
        <w:t>Geocarto</w:t>
      </w:r>
      <w:proofErr w:type="spellEnd"/>
      <w:r w:rsidRPr="00B27441">
        <w:rPr>
          <w:i/>
          <w:sz w:val="18"/>
          <w:szCs w:val="18"/>
        </w:rPr>
        <w:t xml:space="preserve"> International, 26(5)</w:t>
      </w:r>
      <w:r w:rsidRPr="00B27441">
        <w:rPr>
          <w:sz w:val="18"/>
          <w:szCs w:val="18"/>
        </w:rPr>
        <w:t>: 341-358.</w:t>
      </w:r>
    </w:p>
  </w:footnote>
  <w:footnote w:id="14">
    <w:p w14:paraId="05517072" w14:textId="77777777" w:rsidR="00FB347F" w:rsidRPr="00B27441" w:rsidRDefault="00FB347F" w:rsidP="00C56E37">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w:t>
      </w:r>
      <w:proofErr w:type="spellStart"/>
      <w:r w:rsidRPr="00B27441">
        <w:rPr>
          <w:sz w:val="18"/>
          <w:szCs w:val="18"/>
        </w:rPr>
        <w:t>Fmask</w:t>
      </w:r>
      <w:proofErr w:type="spellEnd"/>
      <w:r w:rsidRPr="00B27441">
        <w:rPr>
          <w:sz w:val="18"/>
          <w:szCs w:val="18"/>
        </w:rPr>
        <w:t xml:space="preserve"> algorithm: cloud, cloud shadow, and snow detection for </w:t>
      </w:r>
      <w:proofErr w:type="spellStart"/>
      <w:r w:rsidRPr="00B27441">
        <w:rPr>
          <w:sz w:val="18"/>
          <w:szCs w:val="18"/>
        </w:rPr>
        <w:t>Landsats</w:t>
      </w:r>
      <w:proofErr w:type="spellEnd"/>
      <w:r w:rsidRPr="00B27441">
        <w:rPr>
          <w:sz w:val="18"/>
          <w:szCs w:val="18"/>
        </w:rPr>
        <w:t xml:space="preserve"> 4-7, 8, and Sentinel 2 images. </w:t>
      </w:r>
      <w:r w:rsidRPr="00B27441">
        <w:rPr>
          <w:i/>
          <w:sz w:val="18"/>
          <w:szCs w:val="18"/>
        </w:rPr>
        <w:t>Remote Sensing of Environment, 159</w:t>
      </w:r>
      <w:r w:rsidRPr="00B27441">
        <w:rPr>
          <w:sz w:val="18"/>
          <w:szCs w:val="18"/>
        </w:rPr>
        <w:t>: 269-277.</w:t>
      </w:r>
    </w:p>
  </w:footnote>
  <w:footnote w:id="15">
    <w:p w14:paraId="20536689" w14:textId="77777777" w:rsidR="00FB347F" w:rsidRDefault="00FB347F">
      <w:pPr>
        <w:pStyle w:val="FootnoteText"/>
      </w:pPr>
      <w:r>
        <w:rPr>
          <w:rStyle w:val="FootnoteReference"/>
        </w:rPr>
        <w:footnoteRef/>
      </w:r>
      <w:r>
        <w:t xml:space="preserve"> </w:t>
      </w:r>
      <w:r w:rsidRPr="00D01E11">
        <w:t>Bill Gates Has Started a New Crusade to Save the World</w:t>
      </w:r>
      <w:r>
        <w:t xml:space="preserve">, </w:t>
      </w:r>
      <w:r w:rsidRPr="00D01E11">
        <w:t>http://fortune.com/2017/03/20/satellites-bill-gates-buffett-omidyar/</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2D74736D"/>
    <w:multiLevelType w:val="hybridMultilevel"/>
    <w:tmpl w:val="30660648"/>
    <w:lvl w:ilvl="0" w:tplc="AD7619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acob Malcom">
    <w15:presenceInfo w15:providerId="Windows Live" w15:userId="935033990630c9ec"/>
  </w15:person>
  <w15:person w15:author="Mike">
    <w15:presenceInfo w15:providerId="None" w15:userId="Mi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3AA9"/>
    <w:rsid w:val="00007039"/>
    <w:rsid w:val="00007DEF"/>
    <w:rsid w:val="00011F18"/>
    <w:rsid w:val="00017575"/>
    <w:rsid w:val="00020B09"/>
    <w:rsid w:val="0002100D"/>
    <w:rsid w:val="00022FBF"/>
    <w:rsid w:val="000267F8"/>
    <w:rsid w:val="0003138A"/>
    <w:rsid w:val="0003329B"/>
    <w:rsid w:val="00034554"/>
    <w:rsid w:val="00035BE4"/>
    <w:rsid w:val="00037D81"/>
    <w:rsid w:val="0004290B"/>
    <w:rsid w:val="000525F6"/>
    <w:rsid w:val="00063720"/>
    <w:rsid w:val="00063ECB"/>
    <w:rsid w:val="00074B8A"/>
    <w:rsid w:val="000774BB"/>
    <w:rsid w:val="000819C3"/>
    <w:rsid w:val="00087840"/>
    <w:rsid w:val="00091F8D"/>
    <w:rsid w:val="0009285E"/>
    <w:rsid w:val="00097217"/>
    <w:rsid w:val="000B418D"/>
    <w:rsid w:val="000B52B5"/>
    <w:rsid w:val="000C01F0"/>
    <w:rsid w:val="000D1131"/>
    <w:rsid w:val="000D1D03"/>
    <w:rsid w:val="000E69B1"/>
    <w:rsid w:val="000F68A6"/>
    <w:rsid w:val="000F699F"/>
    <w:rsid w:val="00101C4D"/>
    <w:rsid w:val="0010378B"/>
    <w:rsid w:val="00104234"/>
    <w:rsid w:val="001076E9"/>
    <w:rsid w:val="001106AE"/>
    <w:rsid w:val="001159F8"/>
    <w:rsid w:val="00116F0C"/>
    <w:rsid w:val="00126BC3"/>
    <w:rsid w:val="00130041"/>
    <w:rsid w:val="00132520"/>
    <w:rsid w:val="0013491F"/>
    <w:rsid w:val="001361AC"/>
    <w:rsid w:val="00153708"/>
    <w:rsid w:val="00160C64"/>
    <w:rsid w:val="0016203C"/>
    <w:rsid w:val="0016241B"/>
    <w:rsid w:val="00164F11"/>
    <w:rsid w:val="00165083"/>
    <w:rsid w:val="00166214"/>
    <w:rsid w:val="001676EC"/>
    <w:rsid w:val="0017517B"/>
    <w:rsid w:val="0017609A"/>
    <w:rsid w:val="00194F55"/>
    <w:rsid w:val="00195246"/>
    <w:rsid w:val="00196118"/>
    <w:rsid w:val="0019659D"/>
    <w:rsid w:val="00197367"/>
    <w:rsid w:val="001A04E0"/>
    <w:rsid w:val="001A0BF5"/>
    <w:rsid w:val="001A21B3"/>
    <w:rsid w:val="001B3648"/>
    <w:rsid w:val="001B43F6"/>
    <w:rsid w:val="001D7E92"/>
    <w:rsid w:val="001E7C3D"/>
    <w:rsid w:val="00200582"/>
    <w:rsid w:val="002005CC"/>
    <w:rsid w:val="00201BA9"/>
    <w:rsid w:val="00205AD5"/>
    <w:rsid w:val="00206DAF"/>
    <w:rsid w:val="00213089"/>
    <w:rsid w:val="0022038B"/>
    <w:rsid w:val="00225F64"/>
    <w:rsid w:val="00226A93"/>
    <w:rsid w:val="002309AA"/>
    <w:rsid w:val="00236A7A"/>
    <w:rsid w:val="00244488"/>
    <w:rsid w:val="00245942"/>
    <w:rsid w:val="002512EB"/>
    <w:rsid w:val="00252BB4"/>
    <w:rsid w:val="002642C6"/>
    <w:rsid w:val="0026777B"/>
    <w:rsid w:val="002704FC"/>
    <w:rsid w:val="00270BF1"/>
    <w:rsid w:val="0027292C"/>
    <w:rsid w:val="00280E1F"/>
    <w:rsid w:val="00281FC2"/>
    <w:rsid w:val="00282190"/>
    <w:rsid w:val="00284FB5"/>
    <w:rsid w:val="00286958"/>
    <w:rsid w:val="00292E05"/>
    <w:rsid w:val="00296ACA"/>
    <w:rsid w:val="002A5035"/>
    <w:rsid w:val="002A7A45"/>
    <w:rsid w:val="002B0B8B"/>
    <w:rsid w:val="002B292A"/>
    <w:rsid w:val="002C102B"/>
    <w:rsid w:val="002C52DB"/>
    <w:rsid w:val="002E40BD"/>
    <w:rsid w:val="002E45BA"/>
    <w:rsid w:val="002E4A27"/>
    <w:rsid w:val="00302955"/>
    <w:rsid w:val="00310113"/>
    <w:rsid w:val="00311FC7"/>
    <w:rsid w:val="003162BE"/>
    <w:rsid w:val="003216D1"/>
    <w:rsid w:val="00327CD7"/>
    <w:rsid w:val="00327EEE"/>
    <w:rsid w:val="00340B5A"/>
    <w:rsid w:val="003427D0"/>
    <w:rsid w:val="00343D2F"/>
    <w:rsid w:val="003564F1"/>
    <w:rsid w:val="00356B58"/>
    <w:rsid w:val="00372EB8"/>
    <w:rsid w:val="00377269"/>
    <w:rsid w:val="00382BBE"/>
    <w:rsid w:val="003846CF"/>
    <w:rsid w:val="00387D59"/>
    <w:rsid w:val="003901D5"/>
    <w:rsid w:val="003A02CB"/>
    <w:rsid w:val="003A17FB"/>
    <w:rsid w:val="003A22E2"/>
    <w:rsid w:val="003A7C75"/>
    <w:rsid w:val="003B503D"/>
    <w:rsid w:val="003B5921"/>
    <w:rsid w:val="003B6ADA"/>
    <w:rsid w:val="003C5AC1"/>
    <w:rsid w:val="003D2143"/>
    <w:rsid w:val="003E44FE"/>
    <w:rsid w:val="003F1DF6"/>
    <w:rsid w:val="003F29A7"/>
    <w:rsid w:val="003F5F2F"/>
    <w:rsid w:val="003F7318"/>
    <w:rsid w:val="00402C3E"/>
    <w:rsid w:val="00405D17"/>
    <w:rsid w:val="004076F8"/>
    <w:rsid w:val="004140BE"/>
    <w:rsid w:val="00424C0F"/>
    <w:rsid w:val="00424E5E"/>
    <w:rsid w:val="00434156"/>
    <w:rsid w:val="004378D3"/>
    <w:rsid w:val="00440911"/>
    <w:rsid w:val="00440E05"/>
    <w:rsid w:val="00445F78"/>
    <w:rsid w:val="00447E60"/>
    <w:rsid w:val="00455955"/>
    <w:rsid w:val="00460FC4"/>
    <w:rsid w:val="00465A06"/>
    <w:rsid w:val="00466252"/>
    <w:rsid w:val="004662EB"/>
    <w:rsid w:val="00466B54"/>
    <w:rsid w:val="004719FE"/>
    <w:rsid w:val="00477C25"/>
    <w:rsid w:val="00484010"/>
    <w:rsid w:val="0048529E"/>
    <w:rsid w:val="0049129A"/>
    <w:rsid w:val="00497D3E"/>
    <w:rsid w:val="004A12A6"/>
    <w:rsid w:val="004A34C5"/>
    <w:rsid w:val="004B202A"/>
    <w:rsid w:val="004B2953"/>
    <w:rsid w:val="004B6983"/>
    <w:rsid w:val="004C1656"/>
    <w:rsid w:val="004C32D2"/>
    <w:rsid w:val="004C51ED"/>
    <w:rsid w:val="004C5222"/>
    <w:rsid w:val="004E1EC3"/>
    <w:rsid w:val="004E2B30"/>
    <w:rsid w:val="004E4C00"/>
    <w:rsid w:val="004E5912"/>
    <w:rsid w:val="004F0698"/>
    <w:rsid w:val="004F6366"/>
    <w:rsid w:val="004F6CCD"/>
    <w:rsid w:val="004F740C"/>
    <w:rsid w:val="004F79F2"/>
    <w:rsid w:val="00502FA2"/>
    <w:rsid w:val="00504843"/>
    <w:rsid w:val="00505256"/>
    <w:rsid w:val="00506AFF"/>
    <w:rsid w:val="005078F7"/>
    <w:rsid w:val="00526389"/>
    <w:rsid w:val="0056360E"/>
    <w:rsid w:val="00565C4F"/>
    <w:rsid w:val="00566AF4"/>
    <w:rsid w:val="00572B9A"/>
    <w:rsid w:val="005735A5"/>
    <w:rsid w:val="005814E8"/>
    <w:rsid w:val="00581B79"/>
    <w:rsid w:val="005824EF"/>
    <w:rsid w:val="00582675"/>
    <w:rsid w:val="005A59AC"/>
    <w:rsid w:val="005B3405"/>
    <w:rsid w:val="005B6895"/>
    <w:rsid w:val="005C67B3"/>
    <w:rsid w:val="005C75FA"/>
    <w:rsid w:val="005E143F"/>
    <w:rsid w:val="005E5087"/>
    <w:rsid w:val="005F3C7F"/>
    <w:rsid w:val="006116A2"/>
    <w:rsid w:val="00617F17"/>
    <w:rsid w:val="00620104"/>
    <w:rsid w:val="0062338A"/>
    <w:rsid w:val="006306D3"/>
    <w:rsid w:val="00635696"/>
    <w:rsid w:val="006362D1"/>
    <w:rsid w:val="00652BAF"/>
    <w:rsid w:val="0066132C"/>
    <w:rsid w:val="006719DB"/>
    <w:rsid w:val="00674C0E"/>
    <w:rsid w:val="00677A2E"/>
    <w:rsid w:val="00694CDC"/>
    <w:rsid w:val="00697801"/>
    <w:rsid w:val="006A05C0"/>
    <w:rsid w:val="006A0E60"/>
    <w:rsid w:val="006A131E"/>
    <w:rsid w:val="006A47BA"/>
    <w:rsid w:val="006A58E0"/>
    <w:rsid w:val="006A6E2E"/>
    <w:rsid w:val="006C087D"/>
    <w:rsid w:val="006C6928"/>
    <w:rsid w:val="006D4228"/>
    <w:rsid w:val="006D4521"/>
    <w:rsid w:val="006D4CF0"/>
    <w:rsid w:val="006D73A2"/>
    <w:rsid w:val="006F12A9"/>
    <w:rsid w:val="006F1A19"/>
    <w:rsid w:val="006F6EA6"/>
    <w:rsid w:val="00714B32"/>
    <w:rsid w:val="007160C2"/>
    <w:rsid w:val="00726586"/>
    <w:rsid w:val="007311B3"/>
    <w:rsid w:val="007322C2"/>
    <w:rsid w:val="00734C36"/>
    <w:rsid w:val="00734E95"/>
    <w:rsid w:val="00760DE8"/>
    <w:rsid w:val="007663D4"/>
    <w:rsid w:val="00773705"/>
    <w:rsid w:val="00781BC3"/>
    <w:rsid w:val="00785C52"/>
    <w:rsid w:val="007A2A80"/>
    <w:rsid w:val="007B0F05"/>
    <w:rsid w:val="007C3848"/>
    <w:rsid w:val="007D1B07"/>
    <w:rsid w:val="007E4856"/>
    <w:rsid w:val="007E58AF"/>
    <w:rsid w:val="007F29DD"/>
    <w:rsid w:val="007F7D1E"/>
    <w:rsid w:val="00804A42"/>
    <w:rsid w:val="00811B0D"/>
    <w:rsid w:val="0082048E"/>
    <w:rsid w:val="00821D94"/>
    <w:rsid w:val="008233FA"/>
    <w:rsid w:val="008341CF"/>
    <w:rsid w:val="008369A3"/>
    <w:rsid w:val="00836C7A"/>
    <w:rsid w:val="00837876"/>
    <w:rsid w:val="00837AA4"/>
    <w:rsid w:val="008440AE"/>
    <w:rsid w:val="00847729"/>
    <w:rsid w:val="00851F6B"/>
    <w:rsid w:val="008629C9"/>
    <w:rsid w:val="00870C4D"/>
    <w:rsid w:val="00871D14"/>
    <w:rsid w:val="00874CC0"/>
    <w:rsid w:val="0088563B"/>
    <w:rsid w:val="00885FC6"/>
    <w:rsid w:val="0089037B"/>
    <w:rsid w:val="00892838"/>
    <w:rsid w:val="00897E28"/>
    <w:rsid w:val="008A2C73"/>
    <w:rsid w:val="008A3CDA"/>
    <w:rsid w:val="008A6849"/>
    <w:rsid w:val="008B07C3"/>
    <w:rsid w:val="008B4482"/>
    <w:rsid w:val="008C1AAB"/>
    <w:rsid w:val="008C39F0"/>
    <w:rsid w:val="008D1F2D"/>
    <w:rsid w:val="008D420C"/>
    <w:rsid w:val="008D634C"/>
    <w:rsid w:val="008E31CF"/>
    <w:rsid w:val="008E5421"/>
    <w:rsid w:val="008E76D7"/>
    <w:rsid w:val="008F44FF"/>
    <w:rsid w:val="008F6513"/>
    <w:rsid w:val="00900D77"/>
    <w:rsid w:val="00901B29"/>
    <w:rsid w:val="00912403"/>
    <w:rsid w:val="00913651"/>
    <w:rsid w:val="00914979"/>
    <w:rsid w:val="00914A4B"/>
    <w:rsid w:val="00921356"/>
    <w:rsid w:val="0092144C"/>
    <w:rsid w:val="009247FF"/>
    <w:rsid w:val="009254B8"/>
    <w:rsid w:val="0094529B"/>
    <w:rsid w:val="00946865"/>
    <w:rsid w:val="009524FA"/>
    <w:rsid w:val="0095384C"/>
    <w:rsid w:val="00956F2D"/>
    <w:rsid w:val="0097783E"/>
    <w:rsid w:val="00983A83"/>
    <w:rsid w:val="0098410F"/>
    <w:rsid w:val="0098747A"/>
    <w:rsid w:val="009914F3"/>
    <w:rsid w:val="00992396"/>
    <w:rsid w:val="00997C2E"/>
    <w:rsid w:val="009A4D6F"/>
    <w:rsid w:val="009B2A66"/>
    <w:rsid w:val="009B30CD"/>
    <w:rsid w:val="009D0730"/>
    <w:rsid w:val="009D3960"/>
    <w:rsid w:val="009D64DF"/>
    <w:rsid w:val="009D71C3"/>
    <w:rsid w:val="009E6F0F"/>
    <w:rsid w:val="009E73F4"/>
    <w:rsid w:val="009F2B32"/>
    <w:rsid w:val="009F36C1"/>
    <w:rsid w:val="009F3ABC"/>
    <w:rsid w:val="009F7C77"/>
    <w:rsid w:val="00A01BDA"/>
    <w:rsid w:val="00A03113"/>
    <w:rsid w:val="00A06C51"/>
    <w:rsid w:val="00A22C25"/>
    <w:rsid w:val="00A324C1"/>
    <w:rsid w:val="00A5193F"/>
    <w:rsid w:val="00A533B7"/>
    <w:rsid w:val="00A57CEF"/>
    <w:rsid w:val="00A61DA2"/>
    <w:rsid w:val="00A67D12"/>
    <w:rsid w:val="00A72A70"/>
    <w:rsid w:val="00A80360"/>
    <w:rsid w:val="00A862BB"/>
    <w:rsid w:val="00A90F93"/>
    <w:rsid w:val="00A916AD"/>
    <w:rsid w:val="00A91BA0"/>
    <w:rsid w:val="00AA24AC"/>
    <w:rsid w:val="00AA7110"/>
    <w:rsid w:val="00AC24E7"/>
    <w:rsid w:val="00AC3780"/>
    <w:rsid w:val="00AD548F"/>
    <w:rsid w:val="00AD5734"/>
    <w:rsid w:val="00AD7A5A"/>
    <w:rsid w:val="00AE3ACB"/>
    <w:rsid w:val="00AE6AFB"/>
    <w:rsid w:val="00AF41DA"/>
    <w:rsid w:val="00B000C0"/>
    <w:rsid w:val="00B04530"/>
    <w:rsid w:val="00B05A93"/>
    <w:rsid w:val="00B21C3F"/>
    <w:rsid w:val="00B24700"/>
    <w:rsid w:val="00B27441"/>
    <w:rsid w:val="00B3074B"/>
    <w:rsid w:val="00B41350"/>
    <w:rsid w:val="00B421A8"/>
    <w:rsid w:val="00B744C2"/>
    <w:rsid w:val="00B76DDB"/>
    <w:rsid w:val="00B7741A"/>
    <w:rsid w:val="00B86CF7"/>
    <w:rsid w:val="00B95547"/>
    <w:rsid w:val="00BA6989"/>
    <w:rsid w:val="00BB73D8"/>
    <w:rsid w:val="00BC351A"/>
    <w:rsid w:val="00BE1FC2"/>
    <w:rsid w:val="00BE30B1"/>
    <w:rsid w:val="00BE3F24"/>
    <w:rsid w:val="00BF088A"/>
    <w:rsid w:val="00BF4B11"/>
    <w:rsid w:val="00C0234E"/>
    <w:rsid w:val="00C07AEC"/>
    <w:rsid w:val="00C07B2B"/>
    <w:rsid w:val="00C13BA1"/>
    <w:rsid w:val="00C24FE3"/>
    <w:rsid w:val="00C25657"/>
    <w:rsid w:val="00C30A30"/>
    <w:rsid w:val="00C351F4"/>
    <w:rsid w:val="00C42C45"/>
    <w:rsid w:val="00C477BB"/>
    <w:rsid w:val="00C5240C"/>
    <w:rsid w:val="00C56E37"/>
    <w:rsid w:val="00C6004C"/>
    <w:rsid w:val="00C616D6"/>
    <w:rsid w:val="00C62CE3"/>
    <w:rsid w:val="00C73B38"/>
    <w:rsid w:val="00C76E24"/>
    <w:rsid w:val="00C77BCD"/>
    <w:rsid w:val="00C818B9"/>
    <w:rsid w:val="00C8336A"/>
    <w:rsid w:val="00C83EE6"/>
    <w:rsid w:val="00C85FEC"/>
    <w:rsid w:val="00C91BD3"/>
    <w:rsid w:val="00C93509"/>
    <w:rsid w:val="00C95E16"/>
    <w:rsid w:val="00C969CB"/>
    <w:rsid w:val="00CA00F8"/>
    <w:rsid w:val="00CA4AB7"/>
    <w:rsid w:val="00CA5C70"/>
    <w:rsid w:val="00CA614F"/>
    <w:rsid w:val="00CB05E9"/>
    <w:rsid w:val="00CB1A85"/>
    <w:rsid w:val="00CB213E"/>
    <w:rsid w:val="00CC421C"/>
    <w:rsid w:val="00CD3385"/>
    <w:rsid w:val="00CD4B00"/>
    <w:rsid w:val="00CD5643"/>
    <w:rsid w:val="00CE2D5B"/>
    <w:rsid w:val="00CE3063"/>
    <w:rsid w:val="00CE3FE5"/>
    <w:rsid w:val="00CF21BD"/>
    <w:rsid w:val="00CF2AEE"/>
    <w:rsid w:val="00D000B6"/>
    <w:rsid w:val="00D01E11"/>
    <w:rsid w:val="00D045D9"/>
    <w:rsid w:val="00D15128"/>
    <w:rsid w:val="00D22E4C"/>
    <w:rsid w:val="00D231E0"/>
    <w:rsid w:val="00D25ABA"/>
    <w:rsid w:val="00D3252F"/>
    <w:rsid w:val="00D33B40"/>
    <w:rsid w:val="00D40961"/>
    <w:rsid w:val="00D41B90"/>
    <w:rsid w:val="00D4600A"/>
    <w:rsid w:val="00D52048"/>
    <w:rsid w:val="00D71BD1"/>
    <w:rsid w:val="00D71EBB"/>
    <w:rsid w:val="00D746E3"/>
    <w:rsid w:val="00D76AEE"/>
    <w:rsid w:val="00D773CE"/>
    <w:rsid w:val="00D81794"/>
    <w:rsid w:val="00D83FEC"/>
    <w:rsid w:val="00D85871"/>
    <w:rsid w:val="00D8626D"/>
    <w:rsid w:val="00D9764F"/>
    <w:rsid w:val="00DA0EB0"/>
    <w:rsid w:val="00DB28F8"/>
    <w:rsid w:val="00DB2CF2"/>
    <w:rsid w:val="00DC45E2"/>
    <w:rsid w:val="00DC752D"/>
    <w:rsid w:val="00DD2421"/>
    <w:rsid w:val="00DD37BA"/>
    <w:rsid w:val="00DD688A"/>
    <w:rsid w:val="00DD73D4"/>
    <w:rsid w:val="00DE73D5"/>
    <w:rsid w:val="00DF138C"/>
    <w:rsid w:val="00DF25D7"/>
    <w:rsid w:val="00DF6C73"/>
    <w:rsid w:val="00E05BA7"/>
    <w:rsid w:val="00E06850"/>
    <w:rsid w:val="00E10E36"/>
    <w:rsid w:val="00E119AE"/>
    <w:rsid w:val="00E1323E"/>
    <w:rsid w:val="00E1350C"/>
    <w:rsid w:val="00E1510B"/>
    <w:rsid w:val="00E174C6"/>
    <w:rsid w:val="00E21C47"/>
    <w:rsid w:val="00E21E97"/>
    <w:rsid w:val="00E33EC2"/>
    <w:rsid w:val="00E412A8"/>
    <w:rsid w:val="00E433A3"/>
    <w:rsid w:val="00E43546"/>
    <w:rsid w:val="00E60A55"/>
    <w:rsid w:val="00E639C1"/>
    <w:rsid w:val="00E66F3E"/>
    <w:rsid w:val="00E7762C"/>
    <w:rsid w:val="00E80D17"/>
    <w:rsid w:val="00E82D8A"/>
    <w:rsid w:val="00E83E6B"/>
    <w:rsid w:val="00E900A7"/>
    <w:rsid w:val="00E95A83"/>
    <w:rsid w:val="00E97F88"/>
    <w:rsid w:val="00EA49E3"/>
    <w:rsid w:val="00EB2B47"/>
    <w:rsid w:val="00ED173A"/>
    <w:rsid w:val="00ED18D4"/>
    <w:rsid w:val="00ED3D91"/>
    <w:rsid w:val="00EE6CC5"/>
    <w:rsid w:val="00EE7625"/>
    <w:rsid w:val="00EE7CFE"/>
    <w:rsid w:val="00EF027E"/>
    <w:rsid w:val="00EF4A5D"/>
    <w:rsid w:val="00EF576B"/>
    <w:rsid w:val="00F109D1"/>
    <w:rsid w:val="00F114B1"/>
    <w:rsid w:val="00F12F34"/>
    <w:rsid w:val="00F13977"/>
    <w:rsid w:val="00F14E92"/>
    <w:rsid w:val="00F217D2"/>
    <w:rsid w:val="00F22B17"/>
    <w:rsid w:val="00F31085"/>
    <w:rsid w:val="00F325B3"/>
    <w:rsid w:val="00F40756"/>
    <w:rsid w:val="00F41C19"/>
    <w:rsid w:val="00F42B04"/>
    <w:rsid w:val="00F51F7D"/>
    <w:rsid w:val="00F54A7C"/>
    <w:rsid w:val="00F556D5"/>
    <w:rsid w:val="00F56171"/>
    <w:rsid w:val="00F60301"/>
    <w:rsid w:val="00F63F93"/>
    <w:rsid w:val="00F6782E"/>
    <w:rsid w:val="00F71FA0"/>
    <w:rsid w:val="00F724F8"/>
    <w:rsid w:val="00F767CE"/>
    <w:rsid w:val="00F77A3D"/>
    <w:rsid w:val="00F822AB"/>
    <w:rsid w:val="00F85EB9"/>
    <w:rsid w:val="00FA0F23"/>
    <w:rsid w:val="00FA361E"/>
    <w:rsid w:val="00FA37B8"/>
    <w:rsid w:val="00FB347F"/>
    <w:rsid w:val="00FB6285"/>
    <w:rsid w:val="00FC4F68"/>
    <w:rsid w:val="00FC5D30"/>
    <w:rsid w:val="00FC6977"/>
    <w:rsid w:val="00FD2F7E"/>
    <w:rsid w:val="00FD46DF"/>
    <w:rsid w:val="00FF3780"/>
    <w:rsid w:val="00FF4D7A"/>
    <w:rsid w:val="00FF4DF0"/>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34626"/>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 w:type="character" w:styleId="Hyperlink">
    <w:name w:val="Hyperlink"/>
    <w:basedOn w:val="DefaultParagraphFont"/>
    <w:uiPriority w:val="99"/>
    <w:semiHidden/>
    <w:unhideWhenUsed/>
    <w:rsid w:val="00E10E36"/>
    <w:rPr>
      <w:color w:val="0000FF"/>
      <w:u w:val="single"/>
    </w:rPr>
  </w:style>
  <w:style w:type="character" w:styleId="Emphasis">
    <w:name w:val="Emphasis"/>
    <w:basedOn w:val="DefaultParagraphFont"/>
    <w:uiPriority w:val="20"/>
    <w:qFormat/>
    <w:rsid w:val="00DD73D4"/>
    <w:rPr>
      <w:i/>
      <w:iCs/>
    </w:rPr>
  </w:style>
  <w:style w:type="paragraph" w:styleId="Revision">
    <w:name w:val="Revision"/>
    <w:hidden/>
    <w:uiPriority w:val="99"/>
    <w:semiHidden/>
    <w:rsid w:val="00AE3A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46981">
      <w:bodyDiv w:val="1"/>
      <w:marLeft w:val="0"/>
      <w:marRight w:val="0"/>
      <w:marTop w:val="0"/>
      <w:marBottom w:val="0"/>
      <w:divBdr>
        <w:top w:val="none" w:sz="0" w:space="0" w:color="auto"/>
        <w:left w:val="none" w:sz="0" w:space="0" w:color="auto"/>
        <w:bottom w:val="none" w:sz="0" w:space="0" w:color="auto"/>
        <w:right w:val="none" w:sz="0" w:space="0" w:color="auto"/>
      </w:divBdr>
    </w:div>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559293084">
      <w:bodyDiv w:val="1"/>
      <w:marLeft w:val="0"/>
      <w:marRight w:val="0"/>
      <w:marTop w:val="0"/>
      <w:marBottom w:val="0"/>
      <w:divBdr>
        <w:top w:val="none" w:sz="0" w:space="0" w:color="auto"/>
        <w:left w:val="none" w:sz="0" w:space="0" w:color="auto"/>
        <w:bottom w:val="none" w:sz="0" w:space="0" w:color="auto"/>
        <w:right w:val="none" w:sz="0" w:space="0" w:color="auto"/>
      </w:divBdr>
    </w:div>
    <w:div w:id="1705905492">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230CA-A380-4AEA-B88B-D7952C0052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TotalTime>
  <Pages>18</Pages>
  <Words>6409</Words>
  <Characters>36535</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Mike</cp:lastModifiedBy>
  <cp:revision>3</cp:revision>
  <dcterms:created xsi:type="dcterms:W3CDTF">2017-07-10T13:48:00Z</dcterms:created>
  <dcterms:modified xsi:type="dcterms:W3CDTF">2017-07-10T15:52:00Z</dcterms:modified>
</cp:coreProperties>
</file>