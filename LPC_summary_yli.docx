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683BA1" w14:textId="77777777" w:rsidR="00C07AEC" w:rsidRDefault="004F740C" w:rsidP="00C07AEC">
      <w:pPr>
        <w:pStyle w:val="Title"/>
        <w:jc w:val="center"/>
      </w:pPr>
      <w:r>
        <w:t>Monitor</w:t>
      </w:r>
      <w:r w:rsidR="00091F8D">
        <w:t>ing</w:t>
      </w:r>
      <w:r>
        <w:t xml:space="preserve"> Habitat</w:t>
      </w:r>
      <w:r w:rsidR="00091F8D">
        <w:t xml:space="preserve"> Loss </w:t>
      </w:r>
      <w:r>
        <w:t xml:space="preserve">for </w:t>
      </w:r>
      <w:r w:rsidR="00091F8D">
        <w:t xml:space="preserve">Endangered </w:t>
      </w:r>
      <w:r>
        <w:t>Species</w:t>
      </w:r>
      <w:r w:rsidR="00091F8D">
        <w:t xml:space="preserve"> Using Satellite Data</w:t>
      </w:r>
      <w:r>
        <w:t xml:space="preserve">: </w:t>
      </w:r>
      <w:r w:rsidR="00091F8D">
        <w:br/>
      </w:r>
      <w:r>
        <w:t xml:space="preserve">A Case Study </w:t>
      </w:r>
      <w:r w:rsidR="00091F8D">
        <w:t>of the Lesser-Prairie Chicken</w:t>
      </w:r>
    </w:p>
    <w:p w14:paraId="0AC4352E" w14:textId="77777777" w:rsidR="00E43546" w:rsidRDefault="00E43546" w:rsidP="00E43546"/>
    <w:p w14:paraId="2438E733" w14:textId="77777777" w:rsidR="004C5222" w:rsidRDefault="00E66F3E" w:rsidP="00E43546">
      <w:r w:rsidRPr="00E66F3E">
        <w:t>The Endangered Species Act (ESA) is the primary tool for conserving</w:t>
      </w:r>
      <w:r w:rsidR="00CB213E">
        <w:t xml:space="preserve"> most</w:t>
      </w:r>
      <w:r w:rsidRPr="00E66F3E">
        <w:t xml:space="preserve"> imperiled species in the United States.  </w:t>
      </w:r>
      <w:r w:rsidR="00AD5734">
        <w:t xml:space="preserve">Among its strengths is its ability to protect </w:t>
      </w:r>
      <w:r w:rsidR="00526389">
        <w:t xml:space="preserve">a variety of </w:t>
      </w:r>
      <w:r w:rsidR="00AD5734">
        <w:t>habitat</w:t>
      </w:r>
      <w:r w:rsidR="00526389">
        <w:t xml:space="preserve"> for </w:t>
      </w:r>
      <w:r w:rsidR="00AD5734">
        <w:t xml:space="preserve">ESA-listed species.  </w:t>
      </w:r>
      <w:r w:rsidR="00526389">
        <w:t xml:space="preserve">But how well </w:t>
      </w:r>
      <w:r w:rsidR="003F7318">
        <w:t xml:space="preserve">do those protections apply on the ground?  The U.S. Fish and Wildlife Service has designated over </w:t>
      </w:r>
      <w:r w:rsidR="00B3074B">
        <w:t xml:space="preserve">[x] million acres of critical habitat, but no information is available </w:t>
      </w:r>
      <w:r w:rsidR="00CB213E">
        <w:t>on</w:t>
      </w:r>
      <w:r w:rsidR="00B3074B">
        <w:t xml:space="preserve"> </w:t>
      </w:r>
      <w:r w:rsidR="00CB213E">
        <w:t xml:space="preserve">what </w:t>
      </w:r>
      <w:r w:rsidR="00B3074B">
        <w:t xml:space="preserve">percentage of that habitat </w:t>
      </w:r>
      <w:r w:rsidR="000E69B1">
        <w:t>remains intact</w:t>
      </w:r>
      <w:r w:rsidR="00B3074B">
        <w:t>.  Likewise, the agency has</w:t>
      </w:r>
      <w:r w:rsidR="002704FC">
        <w:t xml:space="preserve"> finalized </w:t>
      </w:r>
      <w:r w:rsidR="00011F18">
        <w:t xml:space="preserve">over </w:t>
      </w:r>
      <w:r w:rsidR="002704FC">
        <w:t>a</w:t>
      </w:r>
      <w:r w:rsidR="00011F18">
        <w:t xml:space="preserve"> thousand ESA </w:t>
      </w:r>
      <w:r w:rsidR="002704FC">
        <w:t>conservation agreements, many of which authorize habitat destruction in exchange for mitigation to offset</w:t>
      </w:r>
      <w:r w:rsidR="00E43546">
        <w:t xml:space="preserve"> some of those impacts.  P</w:t>
      </w:r>
      <w:r w:rsidR="002704FC">
        <w:t>erennial funding shortages</w:t>
      </w:r>
      <w:r w:rsidR="00E43546">
        <w:t>, however,</w:t>
      </w:r>
      <w:r w:rsidR="002704FC">
        <w:t xml:space="preserve"> have left the Service unable to</w:t>
      </w:r>
      <w:r w:rsidR="00E43546">
        <w:t xml:space="preserve"> fully</w:t>
      </w:r>
      <w:r w:rsidR="002704FC">
        <w:t xml:space="preserve"> monitor </w:t>
      </w:r>
      <w:r w:rsidR="000E69B1">
        <w:t>for compliance with most</w:t>
      </w:r>
      <w:r w:rsidR="00E43546">
        <w:t xml:space="preserve"> of those agreements.</w:t>
      </w:r>
      <w:r w:rsidR="00E43546">
        <w:rPr>
          <w:rStyle w:val="FootnoteReference"/>
        </w:rPr>
        <w:footnoteReference w:id="1"/>
      </w:r>
      <w:r w:rsidR="004C5222">
        <w:t xml:space="preserve">  </w:t>
      </w:r>
    </w:p>
    <w:p w14:paraId="360A5FED" w14:textId="77777777" w:rsidR="00455955" w:rsidRDefault="008D420C" w:rsidP="00E43546">
      <w:r>
        <w:t xml:space="preserve">The lack of a </w:t>
      </w:r>
      <w:r w:rsidR="00343D2F">
        <w:t>comprehensive monitoring program</w:t>
      </w:r>
      <w:r>
        <w:t xml:space="preserve"> is a serious problem.  One example comes from our 2013 analysis of </w:t>
      </w:r>
      <w:r w:rsidR="00104234">
        <w:t>the Texas Conservation Plan for the Dunes Sagebrush Lizard.</w:t>
      </w:r>
      <w:r>
        <w:rPr>
          <w:rStyle w:val="FootnoteReference"/>
        </w:rPr>
        <w:footnoteReference w:id="2"/>
      </w:r>
      <w:r w:rsidR="00104234">
        <w:t xml:space="preserve">  Using satellite images, we revealed multiple instances of unreported and unauthorized oil well pads and roads in habitat that was supposedly protected under the plan.  None of the disturbances appeared in the </w:t>
      </w:r>
      <w:r w:rsidR="006D4228">
        <w:t xml:space="preserve">monthly </w:t>
      </w:r>
      <w:r w:rsidR="00104234">
        <w:t>monitoring reports the permittee provided to the Service, demonstrating the importance of the aphorism, “trust but verify.”</w:t>
      </w:r>
      <w:r w:rsidR="00405D17">
        <w:t xml:space="preserve">  Two years later, </w:t>
      </w:r>
      <w:r w:rsidR="006D4228">
        <w:t xml:space="preserve">while browsing on Google Earth and reviewing a random set of ESA habitat conservation plans, we </w:t>
      </w:r>
      <w:r w:rsidR="00405D17">
        <w:t xml:space="preserve">encountered another </w:t>
      </w:r>
      <w:r w:rsidR="00A862BB">
        <w:t xml:space="preserve">example of </w:t>
      </w:r>
      <w:r w:rsidR="004076F8">
        <w:t xml:space="preserve">apparent </w:t>
      </w:r>
      <w:r w:rsidR="00405D17">
        <w:t>noncompliance</w:t>
      </w:r>
      <w:r w:rsidR="006D4228">
        <w:t xml:space="preserve">.  Satellite images revealed that under a Georgia HCP for the eastern indigo </w:t>
      </w:r>
      <w:r w:rsidR="004076F8">
        <w:t xml:space="preserve">snake, over </w:t>
      </w:r>
      <w:r w:rsidR="006D4228">
        <w:t xml:space="preserve">half of </w:t>
      </w:r>
      <w:r w:rsidR="004076F8">
        <w:t>a 25-</w:t>
      </w:r>
      <w:r w:rsidR="006D4228">
        <w:t>acre</w:t>
      </w:r>
      <w:r w:rsidR="004076F8">
        <w:t xml:space="preserve"> parcel</w:t>
      </w:r>
      <w:r w:rsidR="006D4228">
        <w:t xml:space="preserve"> of forest</w:t>
      </w:r>
      <w:r w:rsidR="004076F8">
        <w:t xml:space="preserve"> </w:t>
      </w:r>
      <w:r w:rsidR="006D4228">
        <w:t>had been cleared despite the requirement that the permittee manage the parcel</w:t>
      </w:r>
      <w:r w:rsidR="004076F8">
        <w:t xml:space="preserve"> for the species until at least 2027</w:t>
      </w:r>
      <w:r w:rsidR="006D4228">
        <w:t>.</w:t>
      </w:r>
      <w:r w:rsidR="00ED173A">
        <w:rPr>
          <w:rStyle w:val="FootnoteReference"/>
        </w:rPr>
        <w:footnoteReference w:id="3"/>
      </w:r>
      <w:r w:rsidR="004076F8">
        <w:t xml:space="preserve">  </w:t>
      </w:r>
      <w:r w:rsidR="00F77A3D">
        <w:t xml:space="preserve">Situations like these </w:t>
      </w:r>
      <w:r w:rsidR="003901D5">
        <w:t>can be</w:t>
      </w:r>
      <w:r w:rsidR="00F77A3D">
        <w:t xml:space="preserve"> </w:t>
      </w:r>
      <w:r w:rsidR="004662EB">
        <w:t xml:space="preserve">a </w:t>
      </w:r>
      <w:r w:rsidR="00F217D2">
        <w:t xml:space="preserve">double-blow for species: not only has authorized habitat loss occurred, but the conservation measures to </w:t>
      </w:r>
      <w:r w:rsidR="004662EB">
        <w:t xml:space="preserve">minimize or </w:t>
      </w:r>
      <w:r w:rsidR="00F217D2">
        <w:t xml:space="preserve">offset those losses </w:t>
      </w:r>
      <w:r w:rsidR="004662EB">
        <w:t xml:space="preserve">were never fully realized.  </w:t>
      </w:r>
      <w:r w:rsidR="003901D5">
        <w:t xml:space="preserve">Left </w:t>
      </w:r>
      <w:r w:rsidR="001D7E92">
        <w:t>unresolved, this problem could</w:t>
      </w:r>
      <w:r w:rsidR="00455955">
        <w:t xml:space="preserve"> become the weakes</w:t>
      </w:r>
      <w:r w:rsidR="003846CF">
        <w:t>t link to conserving a species—</w:t>
      </w:r>
      <w:r w:rsidR="00455955">
        <w:t xml:space="preserve">undermining the expensive and difficult work of listing the species, designating critical habitat, and negotiating conservation agreement. </w:t>
      </w:r>
    </w:p>
    <w:p w14:paraId="470EDD1D" w14:textId="77777777" w:rsidR="00D52048" w:rsidRDefault="00FF5676" w:rsidP="00D52048">
      <w:r>
        <w:t>The problem of inadequate monitoring goes beyond compliance</w:t>
      </w:r>
      <w:r w:rsidR="00AA24AC">
        <w:t>.  I</w:t>
      </w:r>
      <w:r>
        <w:t xml:space="preserve">t </w:t>
      </w:r>
      <w:r w:rsidR="00AA24AC">
        <w:t xml:space="preserve">also </w:t>
      </w:r>
      <w:r>
        <w:t>leaves the Service and its partners in the dark about the conserv</w:t>
      </w:r>
      <w:r w:rsidR="00001B24">
        <w:t>ation status of a species.  If 6</w:t>
      </w:r>
      <w:r>
        <w:t xml:space="preserve">0 percent of </w:t>
      </w:r>
      <w:r w:rsidR="00001B24">
        <w:t xml:space="preserve">the habitat across </w:t>
      </w:r>
      <w:r>
        <w:t xml:space="preserve">a species’ </w:t>
      </w:r>
      <w:r w:rsidR="00001B24">
        <w:t xml:space="preserve">current range </w:t>
      </w:r>
      <w:r>
        <w:t xml:space="preserve">has </w:t>
      </w:r>
      <w:r w:rsidR="00001B24">
        <w:t xml:space="preserve">been degraded, </w:t>
      </w:r>
      <w:r w:rsidR="00AA24AC">
        <w:t>that knowledge</w:t>
      </w:r>
      <w:r w:rsidR="00001B24">
        <w:t xml:space="preserve"> </w:t>
      </w:r>
      <w:r w:rsidR="00AA24AC">
        <w:t>should inform how the Service conserve</w:t>
      </w:r>
      <w:r w:rsidR="004C32D2">
        <w:t>s</w:t>
      </w:r>
      <w:r w:rsidR="00D52048">
        <w:t xml:space="preserve"> the species.  F</w:t>
      </w:r>
      <w:r w:rsidR="00AA24AC">
        <w:t>uture permits for habitat loss</w:t>
      </w:r>
      <w:r w:rsidR="00D52048">
        <w:t xml:space="preserve"> might</w:t>
      </w:r>
      <w:r w:rsidR="00AA24AC">
        <w:t xml:space="preserve"> </w:t>
      </w:r>
      <w:r w:rsidR="006A47BA">
        <w:t>undergo c</w:t>
      </w:r>
      <w:r w:rsidR="00AA24AC">
        <w:t>lose</w:t>
      </w:r>
      <w:r w:rsidR="006A47BA">
        <w:t>r</w:t>
      </w:r>
      <w:r w:rsidR="00AA24AC">
        <w:t xml:space="preserve"> scrutin</w:t>
      </w:r>
      <w:r w:rsidR="006A47BA">
        <w:t>y</w:t>
      </w:r>
      <w:r w:rsidR="00AA24AC">
        <w:t xml:space="preserve"> or </w:t>
      </w:r>
      <w:r w:rsidR="006A47BA">
        <w:t xml:space="preserve">recovery funding </w:t>
      </w:r>
      <w:r w:rsidR="00D52048">
        <w:t xml:space="preserve">might </w:t>
      </w:r>
      <w:r w:rsidR="006A47BA">
        <w:t>increase</w:t>
      </w:r>
      <w:r w:rsidR="00AA24AC">
        <w:t xml:space="preserve">.  </w:t>
      </w:r>
      <w:r w:rsidR="00E1323E">
        <w:t xml:space="preserve">Unfortunately, the Service has no nationwide program to acquire this type of knowledge.  </w:t>
      </w:r>
      <w:r w:rsidR="00D52048">
        <w:t xml:space="preserve"> </w:t>
      </w:r>
    </w:p>
    <w:p w14:paraId="20458F75" w14:textId="77777777" w:rsidR="003E44FE" w:rsidRDefault="004378D3" w:rsidP="00D52048">
      <w:r>
        <w:t>Although the challenge of inadequate monitoring is not new, most solutions to date have relied heavily on the generosity of Congress</w:t>
      </w:r>
      <w:r w:rsidR="00292E05">
        <w:t>ional appropriators</w:t>
      </w:r>
      <w:r>
        <w:t xml:space="preserve">, a strategy that </w:t>
      </w:r>
      <w:r w:rsidR="006D4CF0">
        <w:t xml:space="preserve">seems untenable given the current </w:t>
      </w:r>
      <w:r w:rsidR="00292E05">
        <w:t>proposals t</w:t>
      </w:r>
      <w:r w:rsidR="006D4CF0">
        <w:t xml:space="preserve">o downsize the federal government.  </w:t>
      </w:r>
      <w:r w:rsidR="00ED173A">
        <w:t>Fortunately,</w:t>
      </w:r>
      <w:r w:rsidR="003846CF">
        <w:t xml:space="preserve"> </w:t>
      </w:r>
      <w:r w:rsidR="00E66F3E" w:rsidRPr="00E66F3E">
        <w:t xml:space="preserve">technology </w:t>
      </w:r>
      <w:r w:rsidR="003846CF">
        <w:t xml:space="preserve">empowers </w:t>
      </w:r>
      <w:r w:rsidR="006D4CF0">
        <w:t xml:space="preserve">the public to </w:t>
      </w:r>
      <w:r w:rsidR="008E5421">
        <w:t xml:space="preserve">help </w:t>
      </w:r>
      <w:r w:rsidR="008E5421">
        <w:lastRenderedPageBreak/>
        <w:t>solve the challenge</w:t>
      </w:r>
      <w:r w:rsidR="006D4CF0">
        <w:t xml:space="preserve">.  </w:t>
      </w:r>
      <w:r w:rsidR="008E5421">
        <w:t>Perhaps t</w:t>
      </w:r>
      <w:r w:rsidR="00E66F3E" w:rsidRPr="00E66F3E">
        <w:t xml:space="preserve">he most promising solutions comes from the growing availability of free satellite images and other remote sensing data.  </w:t>
      </w:r>
      <w:r w:rsidR="003846CF">
        <w:t xml:space="preserve">These data, </w:t>
      </w:r>
      <w:r w:rsidR="008E5421">
        <w:t xml:space="preserve">when </w:t>
      </w:r>
      <w:r w:rsidR="003846CF">
        <w:t xml:space="preserve">combined with </w:t>
      </w:r>
      <w:r w:rsidR="008E5421">
        <w:t>information on species range and permitted areas, open a wealt</w:t>
      </w:r>
      <w:r w:rsidR="003E44FE">
        <w:t xml:space="preserve">h of opportunities for habitat and compliance monitoring.  </w:t>
      </w:r>
      <w:r w:rsidR="00DF25D7">
        <w:t>As explained earlier, we have already used satellite image</w:t>
      </w:r>
      <w:r w:rsidR="00C818B9">
        <w:t xml:space="preserve">s for compliance monitoring for the dunes sagebrush lizard and indigo snake.  Those projects, however, required us to visually identify habitat disturbances.  </w:t>
      </w:r>
      <w:r w:rsidR="00D773CE">
        <w:t xml:space="preserve">For example, we had to pan around a map to find new oil drilling pads and roads.  </w:t>
      </w:r>
      <w:r w:rsidR="009D3960">
        <w:t xml:space="preserve">While that approach works for smaller landscapes, it is infeasible for species spanning multiple states or for a nationwide monitoring program.  </w:t>
      </w:r>
    </w:p>
    <w:p w14:paraId="279D40E4" w14:textId="77777777" w:rsidR="00565C4F" w:rsidRDefault="008440AE" w:rsidP="00D52048">
      <w:r>
        <w:t xml:space="preserve">A large-scale monitoring program would </w:t>
      </w:r>
      <w:r w:rsidR="00ED173A">
        <w:t>require methods to</w:t>
      </w:r>
      <w:r>
        <w:t xml:space="preserve"> </w:t>
      </w:r>
      <w:r w:rsidR="00E66F3E" w:rsidRPr="00CA614F">
        <w:rPr>
          <w:i/>
        </w:rPr>
        <w:t>automatically</w:t>
      </w:r>
      <w:r w:rsidR="00E66F3E" w:rsidRPr="00E66F3E">
        <w:t xml:space="preserve"> detect infrastructure and other habitat changes.  </w:t>
      </w:r>
      <w:r w:rsidR="00B21C3F">
        <w:t>Computer algorithms, for example, would detect n</w:t>
      </w:r>
      <w:r>
        <w:t>ew oil pads and roads</w:t>
      </w:r>
      <w:r w:rsidR="00B21C3F">
        <w:t xml:space="preserve"> </w:t>
      </w:r>
      <w:r>
        <w:t xml:space="preserve">and </w:t>
      </w:r>
      <w:r w:rsidR="00B21C3F">
        <w:t xml:space="preserve">then </w:t>
      </w:r>
      <w:r>
        <w:t>present</w:t>
      </w:r>
      <w:r w:rsidR="00B21C3F">
        <w:t xml:space="preserve"> the results to a person</w:t>
      </w:r>
      <w:r>
        <w:t xml:space="preserve"> for verification.  </w:t>
      </w:r>
      <w:r w:rsidR="00CA614F">
        <w:t>Because we are unaware of any such work</w:t>
      </w:r>
      <w:r w:rsidR="0056360E">
        <w:t xml:space="preserve"> </w:t>
      </w:r>
      <w:r w:rsidR="00D76AEE">
        <w:t>for ESA agreemen</w:t>
      </w:r>
      <w:r w:rsidR="0056360E">
        <w:t>ts</w:t>
      </w:r>
      <w:r w:rsidR="00D76AEE">
        <w:t xml:space="preserve"> and critical habitat</w:t>
      </w:r>
      <w:r w:rsidR="00CA614F">
        <w:t xml:space="preserve">, we </w:t>
      </w:r>
      <w:r w:rsidR="00D76AEE">
        <w:t xml:space="preserve">decided to develop a habitat change-detection algorithm and </w:t>
      </w:r>
      <w:r w:rsidR="00ED173A">
        <w:t>evaluate i</w:t>
      </w:r>
      <w:r w:rsidR="00D76AEE">
        <w:t xml:space="preserve">ts </w:t>
      </w:r>
      <w:r w:rsidR="00ED173A">
        <w:t xml:space="preserve">utility through </w:t>
      </w:r>
      <w:r w:rsidR="00D76AEE">
        <w:t>the lesser prairie-chicken</w:t>
      </w:r>
      <w:r w:rsidR="00CD5643">
        <w:t xml:space="preserve"> (</w:t>
      </w:r>
      <w:r w:rsidR="00CD5643">
        <w:rPr>
          <w:i/>
        </w:rPr>
        <w:t>Tympanus pallidicinctus</w:t>
      </w:r>
      <w:r w:rsidR="00CD5643">
        <w:t>).</w:t>
      </w:r>
      <w:r w:rsidR="00CD4B00">
        <w:t xml:space="preserve">  We selected this species </w:t>
      </w:r>
      <w:r w:rsidR="00CD5643">
        <w:t xml:space="preserve">because it is wide-ranging (five states), occupies habitat that is not </w:t>
      </w:r>
      <w:r w:rsidR="00CD4B00">
        <w:t>regularly covered in clouds (thus allowing for clear satellite images), and has experienced extensive habitat loss from infrastructure projects that are relatively easy to detect using satellites</w:t>
      </w:r>
      <w:r w:rsidR="00310113">
        <w:t xml:space="preserve"> and that often involve ESA permits.</w:t>
      </w:r>
      <w:r w:rsidR="00CD4B00">
        <w:t xml:space="preserve">  </w:t>
      </w:r>
      <w:r w:rsidR="00ED3D91">
        <w:t xml:space="preserve">By showing how automated change detection could apply in an easy scenario, we </w:t>
      </w:r>
      <w:r w:rsidR="00871D14">
        <w:t xml:space="preserve">create the building blocks for tackling more difficult species and habitats in the future.  </w:t>
      </w:r>
      <w:r w:rsidR="00E66F3E" w:rsidRPr="00E66F3E">
        <w:t>Further, the d</w:t>
      </w:r>
      <w:r w:rsidR="00ED3D91">
        <w:t>elisting of the species in September</w:t>
      </w:r>
      <w:r w:rsidR="00E66F3E" w:rsidRPr="00E66F3E">
        <w:t xml:space="preserve"> 2015 raised </w:t>
      </w:r>
      <w:r w:rsidR="001106AE">
        <w:t xml:space="preserve">serious concerns </w:t>
      </w:r>
      <w:r w:rsidR="00E66F3E" w:rsidRPr="00E66F3E">
        <w:t>about</w:t>
      </w:r>
      <w:r w:rsidR="00ED3D91">
        <w:t xml:space="preserve"> </w:t>
      </w:r>
      <w:r w:rsidR="00B7741A">
        <w:t xml:space="preserve">how much habitat the species might lose without ESA conservation requirements.  </w:t>
      </w:r>
      <w:r w:rsidR="000B418D">
        <w:t xml:space="preserve">Satellite images offer a convenient way to address that question.  </w:t>
      </w:r>
    </w:p>
    <w:p w14:paraId="56CF25F2" w14:textId="77777777" w:rsidR="00E66F3E" w:rsidRPr="00E66F3E" w:rsidRDefault="00E66F3E" w:rsidP="00E66F3E"/>
    <w:p w14:paraId="63EF9AD1" w14:textId="77777777" w:rsidR="00A5193F" w:rsidRDefault="00A5193F" w:rsidP="00A5193F">
      <w:pPr>
        <w:pStyle w:val="Heading2"/>
      </w:pPr>
      <w:r>
        <w:t>Lesser Prairie</w:t>
      </w:r>
      <w:ins w:id="0" w:author="Ya-Wei Li" w:date="2017-06-01T13:53:00Z">
        <w:r w:rsidR="0004290B">
          <w:t>-</w:t>
        </w:r>
      </w:ins>
      <w:del w:id="1" w:author="Ya-Wei Li" w:date="2017-06-01T13:53:00Z">
        <w:r w:rsidDel="0004290B">
          <w:delText xml:space="preserve"> </w:delText>
        </w:r>
      </w:del>
      <w:r>
        <w:t>Chicken</w:t>
      </w:r>
    </w:p>
    <w:p w14:paraId="7A131EF6" w14:textId="77777777" w:rsidR="00DD688A" w:rsidRDefault="00DD688A" w:rsidP="000B418D">
      <w:r>
        <w:t xml:space="preserve">The </w:t>
      </w:r>
      <w:ins w:id="2" w:author="Ya-Wei Li" w:date="2017-06-01T13:53:00Z">
        <w:r w:rsidR="0004290B">
          <w:t>l</w:t>
        </w:r>
      </w:ins>
      <w:del w:id="3" w:author="Ya-Wei Li" w:date="2017-06-01T13:53:00Z">
        <w:r w:rsidDel="0004290B">
          <w:delText>L</w:delText>
        </w:r>
      </w:del>
      <w:r>
        <w:t>esser prairie-</w:t>
      </w:r>
      <w:r w:rsidR="00A5193F">
        <w:t>chicken</w:t>
      </w:r>
      <w:r w:rsidR="00620104">
        <w:t xml:space="preserve"> </w:t>
      </w:r>
      <w:ins w:id="4" w:author="Ya-Wei Li" w:date="2017-06-20T13:51:00Z">
        <w:r w:rsidR="000B418D">
          <w:t xml:space="preserve">(LPC) </w:t>
        </w:r>
      </w:ins>
      <w:r w:rsidR="00620104">
        <w:t xml:space="preserve">is </w:t>
      </w:r>
      <w:del w:id="5" w:author="Ya-Wei Li" w:date="2017-06-20T13:51:00Z">
        <w:r w:rsidR="00620104" w:rsidDel="000B418D">
          <w:delText xml:space="preserve">a species of grouse </w:delText>
        </w:r>
      </w:del>
      <w:r w:rsidR="00620104">
        <w:t xml:space="preserve">native to regions of </w:t>
      </w:r>
      <w:r w:rsidR="007F7D1E">
        <w:t xml:space="preserve">Colorado, </w:t>
      </w:r>
      <w:r w:rsidR="00620104">
        <w:t xml:space="preserve">Kansas, Oklahoma, </w:t>
      </w:r>
      <w:r w:rsidR="007F7D1E">
        <w:t>Texas, and New Mexico</w:t>
      </w:r>
      <w:r w:rsidR="00A5193F">
        <w:t xml:space="preserve">.  </w:t>
      </w:r>
      <w:r w:rsidR="00697801">
        <w:t xml:space="preserve">Throughout </w:t>
      </w:r>
      <w:ins w:id="6" w:author="Ya-Wei Li" w:date="2017-06-20T13:51:00Z">
        <w:r w:rsidR="000B418D">
          <w:t>its</w:t>
        </w:r>
      </w:ins>
      <w:del w:id="7" w:author="Ya-Wei Li" w:date="2017-06-20T13:51:00Z">
        <w:r w:rsidR="00697801" w:rsidDel="000B418D">
          <w:delText>their</w:delText>
        </w:r>
      </w:del>
      <w:r w:rsidR="00697801">
        <w:t xml:space="preserve"> range, </w:t>
      </w:r>
      <w:ins w:id="8" w:author="Ya-Wei Li" w:date="2017-06-20T13:51:00Z">
        <w:r w:rsidR="000B418D">
          <w:t>the species</w:t>
        </w:r>
      </w:ins>
      <w:del w:id="9" w:author="Ya-Wei Li" w:date="2017-06-01T13:54:00Z">
        <w:r w:rsidDel="0004290B">
          <w:delText>L</w:delText>
        </w:r>
      </w:del>
      <w:del w:id="10" w:author="Ya-Wei Li" w:date="2017-06-20T13:51:00Z">
        <w:r w:rsidDel="000B418D">
          <w:delText>esser prairie-</w:delText>
        </w:r>
        <w:r w:rsidR="00C0234E" w:rsidDel="000B418D">
          <w:delText>chicken (</w:delText>
        </w:r>
        <w:r w:rsidR="00697801" w:rsidDel="000B418D">
          <w:delText>LPC</w:delText>
        </w:r>
        <w:r w:rsidR="00C0234E" w:rsidDel="000B418D">
          <w:delText>)</w:delText>
        </w:r>
      </w:del>
      <w:r w:rsidR="00697801">
        <w:t xml:space="preserve"> require</w:t>
      </w:r>
      <w:ins w:id="11" w:author="Ya-Wei Li" w:date="2017-06-20T13:51:00Z">
        <w:r w:rsidR="000B418D">
          <w:t>s</w:t>
        </w:r>
      </w:ins>
      <w:r w:rsidR="00697801">
        <w:t xml:space="preserve"> a mix</w:t>
      </w:r>
      <w:del w:id="12" w:author="Ya-Wei Li" w:date="2017-06-20T13:51:00Z">
        <w:r w:rsidR="00697801" w:rsidDel="000B418D">
          <w:delText>ture</w:delText>
        </w:r>
      </w:del>
      <w:r w:rsidR="00697801">
        <w:t xml:space="preserve"> of s</w:t>
      </w:r>
      <w:r w:rsidR="00620104">
        <w:t xml:space="preserve">agebrush, </w:t>
      </w:r>
      <w:r w:rsidR="00697801">
        <w:t>native grass prairie</w:t>
      </w:r>
      <w:r w:rsidR="00620104">
        <w:t>, and shrubland</w:t>
      </w:r>
      <w:r w:rsidR="00697801">
        <w:t>s</w:t>
      </w:r>
      <w:r w:rsidR="00340B5A">
        <w:t>.</w:t>
      </w:r>
      <w:r w:rsidR="00620104">
        <w:t xml:space="preserve"> </w:t>
      </w:r>
      <w:r w:rsidR="00340B5A">
        <w:t xml:space="preserve"> </w:t>
      </w:r>
      <w:r w:rsidR="004F0698">
        <w:t xml:space="preserve">Much of this habitat has been lost </w:t>
      </w:r>
      <w:ins w:id="13" w:author="Ya-Wei Li" w:date="2017-06-20T13:53:00Z">
        <w:r w:rsidR="000B418D">
          <w:t>to</w:t>
        </w:r>
      </w:ins>
      <w:del w:id="14" w:author="Ya-Wei Li" w:date="2017-06-20T13:53:00Z">
        <w:r w:rsidR="004F0698" w:rsidDel="000B418D">
          <w:delText>as the result of conversion to</w:delText>
        </w:r>
      </w:del>
      <w:r w:rsidR="004F0698">
        <w:t xml:space="preserve"> agricultural </w:t>
      </w:r>
      <w:ins w:id="15" w:author="Ya-Wei Li" w:date="2017-06-20T13:53:00Z">
        <w:r w:rsidR="000B418D">
          <w:t>conversion</w:t>
        </w:r>
      </w:ins>
      <w:del w:id="16" w:author="Ya-Wei Li" w:date="2017-06-20T13:53:00Z">
        <w:r w:rsidR="004F0698" w:rsidDel="000B418D">
          <w:delText>land</w:delText>
        </w:r>
      </w:del>
      <w:r w:rsidR="004F0698">
        <w:t>, and the</w:t>
      </w:r>
      <w:r w:rsidR="00340B5A">
        <w:t xml:space="preserve"> distribution of </w:t>
      </w:r>
      <w:r w:rsidR="004F0698">
        <w:t>LPC</w:t>
      </w:r>
      <w:r w:rsidR="00A5193F">
        <w:t xml:space="preserve"> </w:t>
      </w:r>
      <w:r w:rsidR="00FD2F7E">
        <w:t xml:space="preserve">is </w:t>
      </w:r>
      <w:r w:rsidR="004F0698">
        <w:t>now</w:t>
      </w:r>
      <w:r w:rsidR="006362D1">
        <w:t xml:space="preserve"> only 10%</w:t>
      </w:r>
      <w:r w:rsidR="00C0234E">
        <w:t xml:space="preserve"> </w:t>
      </w:r>
      <w:r w:rsidR="00340B5A">
        <w:t xml:space="preserve">of its historical </w:t>
      </w:r>
      <w:r w:rsidR="006362D1">
        <w:t xml:space="preserve">range.  </w:t>
      </w:r>
      <w:ins w:id="17" w:author="Ya-Wei Li" w:date="2017-06-01T13:54:00Z">
        <w:r w:rsidR="0004290B">
          <w:t xml:space="preserve">Energy development </w:t>
        </w:r>
      </w:ins>
      <w:ins w:id="18" w:author="Ya-Wei Li" w:date="2017-06-01T13:55:00Z">
        <w:r w:rsidR="0004290B">
          <w:t xml:space="preserve">also degrades </w:t>
        </w:r>
      </w:ins>
      <w:r w:rsidR="007F7D1E">
        <w:t xml:space="preserve">LPC habitat </w:t>
      </w:r>
      <w:del w:id="19" w:author="Ya-Wei Li" w:date="2017-06-01T13:55:00Z">
        <w:r w:rsidR="007F7D1E" w:rsidDel="0004290B">
          <w:delText xml:space="preserve">can </w:delText>
        </w:r>
        <w:r w:rsidR="006362D1" w:rsidDel="0004290B">
          <w:delText xml:space="preserve">also </w:delText>
        </w:r>
        <w:r w:rsidR="007F7D1E" w:rsidDel="0004290B">
          <w:delText>be degraded by</w:delText>
        </w:r>
      </w:del>
      <w:del w:id="20" w:author="Ya-Wei Li" w:date="2017-06-01T13:54:00Z">
        <w:r w:rsidR="007F7D1E" w:rsidDel="0004290B">
          <w:delText xml:space="preserve"> energy development</w:delText>
        </w:r>
      </w:del>
      <w:del w:id="21" w:author="Ya-Wei Li" w:date="2017-06-01T13:55:00Z">
        <w:r w:rsidR="007F7D1E" w:rsidDel="0004290B">
          <w:delText>,</w:delText>
        </w:r>
      </w:del>
      <w:r w:rsidR="007F7D1E">
        <w:t xml:space="preserve"> </w:t>
      </w:r>
      <w:ins w:id="22" w:author="Ya-Wei Li" w:date="2017-06-01T13:55:00Z">
        <w:r w:rsidR="0004290B">
          <w:t xml:space="preserve">because </w:t>
        </w:r>
      </w:ins>
      <w:del w:id="23" w:author="Ya-Wei Li" w:date="2017-06-01T13:55:00Z">
        <w:r w:rsidR="007F7D1E" w:rsidDel="0004290B">
          <w:delText xml:space="preserve">due to </w:delText>
        </w:r>
      </w:del>
      <w:r w:rsidR="007F7D1E">
        <w:t>the species</w:t>
      </w:r>
      <w:del w:id="24" w:author="Ya-Wei Li" w:date="2017-06-01T13:55:00Z">
        <w:r w:rsidR="007F7D1E" w:rsidDel="0004290B">
          <w:delText>’</w:delText>
        </w:r>
      </w:del>
      <w:r w:rsidR="007F7D1E">
        <w:t xml:space="preserve"> avoid</w:t>
      </w:r>
      <w:ins w:id="25" w:author="Ya-Wei Li" w:date="2017-06-01T13:55:00Z">
        <w:r w:rsidR="0004290B">
          <w:t>s</w:t>
        </w:r>
      </w:ins>
      <w:del w:id="26" w:author="Ya-Wei Li" w:date="2017-06-01T13:55:00Z">
        <w:r w:rsidR="007F7D1E" w:rsidDel="0004290B">
          <w:delText>ance of</w:delText>
        </w:r>
      </w:del>
      <w:r w:rsidR="007F7D1E">
        <w:t xml:space="preserve"> tall structures</w:t>
      </w:r>
      <w:r w:rsidR="00340B5A">
        <w:t xml:space="preserve"> – a behavior adapted to avoid aerial predators</w:t>
      </w:r>
      <w:r w:rsidR="00EF027E">
        <w:rPr>
          <w:rStyle w:val="FootnoteReference"/>
        </w:rPr>
        <w:footnoteReference w:id="4"/>
      </w:r>
      <w:r w:rsidR="00340B5A">
        <w:t xml:space="preserve">.  </w:t>
      </w:r>
    </w:p>
    <w:p w14:paraId="4A97B7CE" w14:textId="77777777" w:rsidR="00DD688A" w:rsidRPr="00A5193F" w:rsidRDefault="00DD688A" w:rsidP="00DD688A">
      <w:pPr>
        <w:ind w:firstLine="720"/>
      </w:pPr>
      <w:r>
        <w:rPr>
          <w:noProof/>
        </w:rPr>
        <w:lastRenderedPageBreak/>
        <w:drawing>
          <wp:anchor distT="0" distB="0" distL="114300" distR="114300" simplePos="0" relativeHeight="251658240" behindDoc="0" locked="0" layoutInCell="1" allowOverlap="1" wp14:anchorId="7D2E72C4" wp14:editId="79F5BE03">
            <wp:simplePos x="0" y="0"/>
            <wp:positionH relativeFrom="margin">
              <wp:align>left</wp:align>
            </wp:positionH>
            <wp:positionV relativeFrom="paragraph">
              <wp:posOffset>64135</wp:posOffset>
            </wp:positionV>
            <wp:extent cx="2791301" cy="3171825"/>
            <wp:effectExtent l="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esser_Prairie_Chicken_Tympanuchus_pallidicinctus_distribution_map_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91301" cy="31718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0288" behindDoc="0" locked="0" layoutInCell="1" allowOverlap="1" wp14:anchorId="6387802F" wp14:editId="604D7818">
                <wp:simplePos x="0" y="0"/>
                <wp:positionH relativeFrom="margin">
                  <wp:align>left</wp:align>
                </wp:positionH>
                <wp:positionV relativeFrom="paragraph">
                  <wp:posOffset>3302635</wp:posOffset>
                </wp:positionV>
                <wp:extent cx="2790825" cy="747395"/>
                <wp:effectExtent l="0" t="0" r="9525" b="0"/>
                <wp:wrapSquare wrapText="bothSides"/>
                <wp:docPr id="8" name="Text Box 8"/>
                <wp:cNvGraphicFramePr/>
                <a:graphic xmlns:a="http://schemas.openxmlformats.org/drawingml/2006/main">
                  <a:graphicData uri="http://schemas.microsoft.com/office/word/2010/wordprocessingShape">
                    <wps:wsp>
                      <wps:cNvSpPr txBox="1"/>
                      <wps:spPr>
                        <a:xfrm>
                          <a:off x="0" y="0"/>
                          <a:ext cx="2790825" cy="747395"/>
                        </a:xfrm>
                        <a:prstGeom prst="rect">
                          <a:avLst/>
                        </a:prstGeom>
                        <a:solidFill>
                          <a:prstClr val="white"/>
                        </a:solidFill>
                        <a:ln>
                          <a:noFill/>
                        </a:ln>
                      </wps:spPr>
                      <wps:txbx>
                        <w:txbxContent>
                          <w:p w14:paraId="21BBC936" w14:textId="77777777" w:rsidR="00ED173A" w:rsidRPr="00DD688A" w:rsidRDefault="00ED173A" w:rsidP="00DD688A">
                            <w:pPr>
                              <w:pStyle w:val="Caption"/>
                              <w:contextualSpacing/>
                              <w:rPr>
                                <w:b/>
                                <w:sz w:val="20"/>
                                <w:szCs w:val="20"/>
                              </w:rPr>
                            </w:pPr>
                            <w:r>
                              <w:rPr>
                                <w:b/>
                                <w:sz w:val="20"/>
                                <w:szCs w:val="20"/>
                              </w:rPr>
                              <w:t>Lesser prairie-chicken range</w:t>
                            </w:r>
                          </w:p>
                          <w:p w14:paraId="3C22EB71" w14:textId="77777777" w:rsidR="00ED173A" w:rsidRPr="00DD688A" w:rsidRDefault="00ED173A" w:rsidP="00DD688A">
                            <w:pPr>
                              <w:pStyle w:val="Caption"/>
                              <w:contextualSpacing/>
                              <w:rPr>
                                <w:sz w:val="20"/>
                                <w:szCs w:val="20"/>
                              </w:rPr>
                            </w:pPr>
                            <w:r w:rsidRPr="00DD688A">
                              <w:rPr>
                                <w:sz w:val="20"/>
                                <w:szCs w:val="20"/>
                              </w:rPr>
                              <w:t>Credit: IUCN Red List spatial data and GLOBE</w:t>
                            </w:r>
                            <w:r>
                              <w:rPr>
                                <w:sz w:val="20"/>
                                <w:szCs w:val="20"/>
                              </w:rPr>
                              <w:t xml:space="preserve"> </w:t>
                            </w:r>
                            <w:r w:rsidRPr="00DD688A">
                              <w:rPr>
                                <w:sz w:val="20"/>
                                <w:szCs w:val="20"/>
                              </w:rPr>
                              <w:t>https://commons.wikimedia.org/w/index.php?curid=41506424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1E51045" id="_x0000_t202" coordsize="21600,21600" o:spt="202" path="m,l,21600r21600,l21600,xe">
                <v:stroke joinstyle="miter"/>
                <v:path gradientshapeok="t" o:connecttype="rect"/>
              </v:shapetype>
              <v:shape id="Text Box 8" o:spid="_x0000_s1026" type="#_x0000_t202" style="position:absolute;left:0;text-align:left;margin-left:0;margin-top:260.05pt;width:219.75pt;height:58.85pt;z-index:2516602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" stroked="f">
                <v:textbox style="mso-fit-shape-to-text:t" inset="0,0,0,0">
                  <w:txbxContent>
                    <w:p w:rsidR="00ED173A" w:rsidRPr="00DD688A" w:rsidRDefault="00ED173A" w:rsidP="00DD688A">
                      <w:pPr>
                        <w:pStyle w:val="Caption"/>
                        <w:contextualSpacing/>
                        <w:rPr>
                          <w:b/>
                          <w:sz w:val="20"/>
                          <w:szCs w:val="20"/>
                        </w:rPr>
                      </w:pPr>
                      <w:r>
                        <w:rPr>
                          <w:b/>
                          <w:sz w:val="20"/>
                          <w:szCs w:val="20"/>
                        </w:rPr>
                        <w:t>Lesser prairie-chicken range</w:t>
                      </w:r>
                    </w:p>
                    <w:p w:rsidR="00ED173A" w:rsidRPr="00DD688A" w:rsidRDefault="00ED173A" w:rsidP="00DD688A">
                      <w:pPr>
                        <w:pStyle w:val="Caption"/>
                        <w:contextualSpacing/>
                        <w:rPr>
                          <w:sz w:val="20"/>
                          <w:szCs w:val="20"/>
                        </w:rPr>
                      </w:pPr>
                      <w:r w:rsidRPr="00DD688A">
                        <w:rPr>
                          <w:sz w:val="20"/>
                          <w:szCs w:val="20"/>
                        </w:rPr>
                        <w:t>Credit: IUCN Red List spatial data and GLOBE</w:t>
                      </w:r>
                      <w:r>
                        <w:rPr>
                          <w:sz w:val="20"/>
                          <w:szCs w:val="20"/>
                        </w:rPr>
                        <w:t xml:space="preserve"> </w:t>
                      </w:r>
                      <w:r w:rsidRPr="00DD688A">
                        <w:rPr>
                          <w:sz w:val="20"/>
                          <w:szCs w:val="20"/>
                        </w:rPr>
                        <w:t>https://commons.wikimedia.org/w/index.php?curid=41506424</w:t>
                      </w:r>
                    </w:p>
                  </w:txbxContent>
                </v:textbox>
                <w10:wrap type="square" anchorx="margin"/>
              </v:shape>
            </w:pict>
          </mc:Fallback>
        </mc:AlternateContent>
      </w:r>
      <w:del w:id="27" w:author="Ya-Wei Li" w:date="2017-06-01T13:55:00Z">
        <w:r w:rsidR="00C0234E" w:rsidDel="0004290B">
          <w:delText xml:space="preserve">In </w:delText>
        </w:r>
        <w:r w:rsidR="0089037B" w:rsidDel="0004290B">
          <w:delText>an effort t</w:delText>
        </w:r>
      </w:del>
      <w:del w:id="28" w:author="Ya-Wei Li" w:date="2017-06-20T13:54:00Z">
        <w:r w:rsidR="0089037B" w:rsidDel="00956F2D">
          <w:delText xml:space="preserve">o protect LPC </w:delText>
        </w:r>
        <w:r w:rsidR="004F0698" w:rsidDel="00956F2D">
          <w:delText xml:space="preserve">and prevent its </w:delText>
        </w:r>
        <w:r w:rsidDel="00956F2D">
          <w:delText xml:space="preserve">listing </w:delText>
        </w:r>
      </w:del>
      <w:del w:id="29" w:author="Ya-Wei Li" w:date="2017-06-01T13:55:00Z">
        <w:r w:rsidDel="0004290B">
          <w:delText>as an endangered species</w:delText>
        </w:r>
      </w:del>
      <w:del w:id="30" w:author="Ya-Wei Li" w:date="2017-06-20T13:54:00Z">
        <w:r w:rsidR="00C0234E" w:rsidDel="00956F2D">
          <w:delText xml:space="preserve">, </w:delText>
        </w:r>
        <w:r w:rsidR="0089037B" w:rsidDel="00956F2D">
          <w:delText>t</w:delText>
        </w:r>
      </w:del>
      <w:ins w:id="31" w:author="Ya-Wei Li" w:date="2017-06-20T13:54:00Z">
        <w:r w:rsidR="00956F2D">
          <w:t>T</w:t>
        </w:r>
      </w:ins>
      <w:r w:rsidR="0089037B">
        <w:t xml:space="preserve">he Western Association of Fish and Wildlife Agencies developed </w:t>
      </w:r>
      <w:r w:rsidR="00C0234E">
        <w:t>a range wide conservation plan (RWP)</w:t>
      </w:r>
      <w:ins w:id="32" w:author="Ya-Wei Li" w:date="2017-06-01T13:56:00Z">
        <w:r w:rsidR="0004290B">
          <w:t xml:space="preserve"> for the species</w:t>
        </w:r>
      </w:ins>
      <w:r w:rsidR="00C0234E">
        <w:t xml:space="preserve"> </w:t>
      </w:r>
      <w:r w:rsidR="0089037B">
        <w:t>in 2013</w:t>
      </w:r>
      <w:ins w:id="33" w:author="Ya-Wei Li" w:date="2017-06-20T13:55:00Z">
        <w:r w:rsidR="00956F2D">
          <w:t>, before the U.S. Fish and Wil</w:t>
        </w:r>
        <w:r w:rsidR="00284FB5">
          <w:t xml:space="preserve">dlife Service listed </w:t>
        </w:r>
      </w:ins>
      <w:ins w:id="34" w:author="Ya-Wei Li" w:date="2017-06-20T14:05:00Z">
        <w:r w:rsidR="00284FB5">
          <w:t>it</w:t>
        </w:r>
      </w:ins>
      <w:ins w:id="35" w:author="Ya-Wei Li" w:date="2017-06-20T13:55:00Z">
        <w:r w:rsidR="00956F2D">
          <w:t xml:space="preserve"> in </w:t>
        </w:r>
      </w:ins>
      <w:ins w:id="36" w:author="Ya-Wei Li" w:date="2017-06-20T13:57:00Z">
        <w:r w:rsidR="00956F2D">
          <w:t>April 2014</w:t>
        </w:r>
      </w:ins>
      <w:r w:rsidR="0089037B">
        <w:t xml:space="preserve">.  </w:t>
      </w:r>
      <w:ins w:id="37" w:author="Ya-Wei Li" w:date="2017-06-20T13:58:00Z">
        <w:r w:rsidR="00956F2D">
          <w:t xml:space="preserve">Many landowners were able to meet their ESA protection requirements for the LPC by enrolling in the RWP and adopting conservation measures to minimize and offset the effects of their land use activities on the species.  </w:t>
        </w:r>
      </w:ins>
      <w:del w:id="38" w:author="Ya-Wei Li" w:date="2017-06-20T14:06:00Z">
        <w:r w:rsidR="0089037B" w:rsidDel="00284FB5">
          <w:delText>The RWP provides</w:delText>
        </w:r>
        <w:r w:rsidR="00FD2F7E" w:rsidDel="00284FB5">
          <w:delText xml:space="preserve"> </w:delText>
        </w:r>
        <w:r w:rsidR="00C0234E" w:rsidDel="00284FB5">
          <w:delText xml:space="preserve">voluntary </w:delText>
        </w:r>
        <w:r w:rsidR="0089037B" w:rsidDel="00284FB5">
          <w:delText xml:space="preserve">impact </w:delText>
        </w:r>
        <w:r w:rsidR="00C0234E" w:rsidDel="00284FB5">
          <w:delText>minimization</w:delText>
        </w:r>
        <w:r w:rsidR="0089037B" w:rsidDel="00284FB5">
          <w:delText>,</w:delText>
        </w:r>
        <w:r w:rsidR="00C0234E" w:rsidDel="00284FB5">
          <w:delText xml:space="preserve"> and mitigation strategies fo</w:delText>
        </w:r>
        <w:r w:rsidR="0089037B" w:rsidDel="00284FB5">
          <w:delText>r private landowners and companies conducting activities that would degrade LPC habitat</w:delText>
        </w:r>
        <w:r w:rsidR="006A58E0" w:rsidDel="00284FB5">
          <w:delText>.  Lesser prairie-</w:delText>
        </w:r>
        <w:r w:rsidR="00C0234E" w:rsidDel="00284FB5">
          <w:delText>chicken was</w:delText>
        </w:r>
        <w:r w:rsidR="005B3405" w:rsidDel="00284FB5">
          <w:delText xml:space="preserve"> nevertheless</w:delText>
        </w:r>
        <w:r w:rsidR="00C0234E" w:rsidDel="00284FB5">
          <w:delText xml:space="preserve"> listed as a threatened species under </w:delText>
        </w:r>
        <w:r w:rsidR="004F0698" w:rsidDel="00284FB5">
          <w:delText>the Endangered Species Act</w:delText>
        </w:r>
        <w:r w:rsidR="00C0234E" w:rsidDel="00284FB5">
          <w:delText xml:space="preserve"> </w:delText>
        </w:r>
        <w:r w:rsidR="004F0698" w:rsidDel="00284FB5">
          <w:delText xml:space="preserve">(ESA) </w:delText>
        </w:r>
        <w:r w:rsidR="00C0234E" w:rsidDel="00284FB5">
          <w:delText>on March 27, 2014</w:delText>
        </w:r>
        <w:r w:rsidR="00C0234E" w:rsidDel="00284FB5">
          <w:rPr>
            <w:rStyle w:val="FootnoteReference"/>
          </w:rPr>
          <w:footnoteReference w:id="5"/>
        </w:r>
        <w:r w:rsidR="005735A5" w:rsidDel="00284FB5">
          <w:delText xml:space="preserve">, at which point enrollment in the RWP </w:delText>
        </w:r>
        <w:r w:rsidR="005B3405" w:rsidDel="00284FB5">
          <w:delText xml:space="preserve">was </w:delText>
        </w:r>
        <w:r w:rsidR="005C67B3" w:rsidDel="00284FB5">
          <w:delText>offered to</w:delText>
        </w:r>
        <w:r w:rsidR="005B3405" w:rsidDel="00284FB5">
          <w:delText xml:space="preserve"> corporate developers</w:delText>
        </w:r>
        <w:r w:rsidR="004F0698" w:rsidDel="00284FB5">
          <w:delText xml:space="preserve"> </w:delText>
        </w:r>
        <w:r w:rsidR="005C67B3" w:rsidDel="00284FB5">
          <w:delText xml:space="preserve">as a means </w:delText>
        </w:r>
        <w:r w:rsidR="006A58E0" w:rsidDel="00284FB5">
          <w:delText>of</w:delText>
        </w:r>
        <w:r w:rsidR="004F0698" w:rsidDel="00284FB5">
          <w:delText xml:space="preserve"> fulfill</w:delText>
        </w:r>
        <w:r w:rsidR="006A58E0" w:rsidDel="00284FB5">
          <w:delText>ing</w:delText>
        </w:r>
        <w:r w:rsidR="004F0698" w:rsidDel="00284FB5">
          <w:delText xml:space="preserve"> t</w:delText>
        </w:r>
        <w:r w:rsidR="004C51ED" w:rsidDel="00284FB5">
          <w:delText xml:space="preserve">heir obligation to offset </w:delText>
        </w:r>
        <w:r w:rsidR="006A58E0" w:rsidDel="00284FB5">
          <w:delText>LPC habitat destruction</w:delText>
        </w:r>
        <w:r w:rsidR="004F0698" w:rsidDel="00284FB5">
          <w:delText xml:space="preserve"> under the ESA</w:delText>
        </w:r>
        <w:r w:rsidR="005735A5" w:rsidDel="00284FB5">
          <w:delText>.</w:delText>
        </w:r>
        <w:r w:rsidR="00C0234E" w:rsidDel="00284FB5">
          <w:delText xml:space="preserve">  </w:delText>
        </w:r>
      </w:del>
      <w:r w:rsidR="005735A5">
        <w:t>A</w:t>
      </w:r>
      <w:r w:rsidR="00340B5A">
        <w:t xml:space="preserve"> court ruling on September 1</w:t>
      </w:r>
      <w:del w:id="41" w:author="Ya-Wei Li" w:date="2017-06-20T14:06:00Z">
        <w:r w:rsidR="00340B5A" w:rsidRPr="00340B5A" w:rsidDel="00284FB5">
          <w:rPr>
            <w:vertAlign w:val="superscript"/>
          </w:rPr>
          <w:delText>st</w:delText>
        </w:r>
      </w:del>
      <w:r w:rsidR="00340B5A">
        <w:t>, 2015 overturned th</w:t>
      </w:r>
      <w:r w:rsidR="004F0698">
        <w:t xml:space="preserve">e listing </w:t>
      </w:r>
      <w:r w:rsidR="00340B5A">
        <w:t xml:space="preserve">decision, and the </w:t>
      </w:r>
      <w:r w:rsidR="00C0234E">
        <w:t>LPC</w:t>
      </w:r>
      <w:r w:rsidR="00340B5A">
        <w:t xml:space="preserve"> was removed from the endange</w:t>
      </w:r>
      <w:r w:rsidR="005735A5">
        <w:t>red s</w:t>
      </w:r>
      <w:r w:rsidR="00FA0F23">
        <w:t xml:space="preserve">pecies list in April 2016.  </w:t>
      </w:r>
      <w:ins w:id="42" w:author="Ya-Wei Li" w:date="2017-06-20T14:14:00Z">
        <w:r w:rsidR="00B000C0">
          <w:t>After the September date, l</w:t>
        </w:r>
      </w:ins>
      <w:ins w:id="43" w:author="Ya-Wei Li" w:date="2017-06-20T14:07:00Z">
        <w:r w:rsidR="00284FB5">
          <w:t xml:space="preserve">andowners </w:t>
        </w:r>
      </w:ins>
      <w:ins w:id="44" w:author="Ya-Wei Li" w:date="2017-06-20T14:15:00Z">
        <w:r w:rsidR="00B000C0">
          <w:t xml:space="preserve">could </w:t>
        </w:r>
      </w:ins>
      <w:ins w:id="45" w:author="Ya-Wei Li" w:date="2017-06-20T14:07:00Z">
        <w:r w:rsidR="00284FB5">
          <w:t xml:space="preserve">still voluntarily enroll in </w:t>
        </w:r>
      </w:ins>
      <w:del w:id="46" w:author="Ya-Wei Li" w:date="2017-06-20T14:08:00Z">
        <w:r w:rsidR="00FA0F23" w:rsidDel="00284FB5">
          <w:delText>T</w:delText>
        </w:r>
      </w:del>
      <w:ins w:id="47" w:author="Ya-Wei Li" w:date="2017-06-20T14:08:00Z">
        <w:r w:rsidR="00284FB5">
          <w:t>t</w:t>
        </w:r>
      </w:ins>
      <w:r w:rsidR="005735A5">
        <w:t xml:space="preserve">he </w:t>
      </w:r>
      <w:r w:rsidR="00FA0F23">
        <w:t>RWP</w:t>
      </w:r>
      <w:ins w:id="48" w:author="Ya-Wei Li" w:date="2017-06-20T14:08:00Z">
        <w:r w:rsidR="00284FB5">
          <w:t xml:space="preserve"> but </w:t>
        </w:r>
      </w:ins>
      <w:ins w:id="49" w:author="Ya-Wei Li" w:date="2017-06-20T14:11:00Z">
        <w:r w:rsidR="00284FB5">
          <w:t>doing so no longer fulfill</w:t>
        </w:r>
      </w:ins>
      <w:ins w:id="50" w:author="Ya-Wei Li" w:date="2017-06-20T14:20:00Z">
        <w:r w:rsidR="00087840">
          <w:t>ed</w:t>
        </w:r>
      </w:ins>
      <w:ins w:id="51" w:author="Ya-Wei Li" w:date="2017-06-20T14:11:00Z">
        <w:r w:rsidR="00284FB5">
          <w:t xml:space="preserve"> an ESA legal obligation</w:t>
        </w:r>
      </w:ins>
      <w:ins w:id="52" w:author="Ya-Wei Li" w:date="2017-06-20T14:12:00Z">
        <w:r w:rsidR="00284FB5">
          <w:t>.</w:t>
        </w:r>
      </w:ins>
      <w:del w:id="53" w:author="Ya-Wei Li" w:date="2017-06-20T14:12:00Z">
        <w:r w:rsidR="00FA0F23" w:rsidDel="00284FB5">
          <w:delText xml:space="preserve"> remains, but </w:delText>
        </w:r>
        <w:r w:rsidR="005735A5" w:rsidDel="00284FB5">
          <w:delText>mitigation and impact minimization programs</w:delText>
        </w:r>
        <w:r w:rsidR="00340B5A" w:rsidDel="00284FB5">
          <w:delText xml:space="preserve"> </w:delText>
        </w:r>
        <w:r w:rsidR="005735A5" w:rsidDel="00284FB5">
          <w:delText xml:space="preserve">have reverted to purely voluntary efforts. </w:delText>
        </w:r>
      </w:del>
      <w:r w:rsidR="005735A5">
        <w:t xml:space="preserve"> </w:t>
      </w:r>
      <w:ins w:id="54" w:author="Ya-Wei Li" w:date="2017-06-20T14:13:00Z">
        <w:r w:rsidR="00B000C0">
          <w:t xml:space="preserve"> </w:t>
        </w:r>
      </w:ins>
      <w:ins w:id="55" w:author="Ya-Wei Li" w:date="2017-06-20T14:20:00Z">
        <w:r w:rsidR="00087840">
          <w:t>Without an</w:t>
        </w:r>
      </w:ins>
      <w:ins w:id="56" w:author="Ya-Wei Li" w:date="2017-06-20T14:25:00Z">
        <w:r w:rsidR="00CA4AB7">
          <w:t>y</w:t>
        </w:r>
      </w:ins>
      <w:ins w:id="57" w:author="Ya-Wei Li" w:date="2017-06-20T14:20:00Z">
        <w:r w:rsidR="00087840">
          <w:t xml:space="preserve"> mandatory </w:t>
        </w:r>
      </w:ins>
      <w:ins w:id="58" w:author="Ya-Wei Li" w:date="2017-06-20T14:25:00Z">
        <w:r w:rsidR="00CA4AB7">
          <w:t>ESA</w:t>
        </w:r>
      </w:ins>
      <w:ins w:id="59" w:author="Ya-Wei Li" w:date="2017-06-20T14:21:00Z">
        <w:r w:rsidR="00087840">
          <w:t xml:space="preserve"> protections after the delisting, many conservation</w:t>
        </w:r>
      </w:ins>
      <w:ins w:id="60" w:author="Ya-Wei Li" w:date="2017-06-20T14:25:00Z">
        <w:r w:rsidR="00CA4AB7">
          <w:t>ists</w:t>
        </w:r>
      </w:ins>
      <w:ins w:id="61" w:author="Ya-Wei Li" w:date="2017-06-20T14:21:00Z">
        <w:r w:rsidR="00087840">
          <w:t xml:space="preserve"> became concerned about </w:t>
        </w:r>
      </w:ins>
      <w:ins w:id="62" w:author="Ya-Wei Li" w:date="2017-06-20T14:26:00Z">
        <w:r w:rsidR="00C91BD3">
          <w:t xml:space="preserve">the extent to which the species would continue to lose habitat to energy development and agricultural conversion.  We quantify the extent of the loss </w:t>
        </w:r>
      </w:ins>
      <w:del w:id="63" w:author="Ya-Wei Li" w:date="2017-06-20T14:28:00Z">
        <w:r w:rsidR="00340B5A" w:rsidDel="00C91BD3">
          <w:delText xml:space="preserve">The purpose of this analysis was to quantify the extent of energy development and habitat loss occurring since delisting, </w:delText>
        </w:r>
      </w:del>
      <w:r w:rsidR="00340B5A">
        <w:t>using a combination of publicly available data and remote sensing.</w:t>
      </w:r>
      <w:r w:rsidRPr="00DD688A">
        <w:t xml:space="preserve"> </w:t>
      </w:r>
    </w:p>
    <w:p w14:paraId="39733E2A" w14:textId="77777777" w:rsidR="00A5193F" w:rsidRDefault="00A5193F" w:rsidP="00A5193F">
      <w:pPr>
        <w:pStyle w:val="Heading2"/>
      </w:pPr>
      <w:r>
        <w:t>Remote Sensing</w:t>
      </w:r>
    </w:p>
    <w:p w14:paraId="1524B36B" w14:textId="77777777" w:rsidR="00697801" w:rsidRDefault="004C51ED" w:rsidP="00C91BD3">
      <w:r>
        <w:t>In this analysis,</w:t>
      </w:r>
      <w:r w:rsidR="006A58E0">
        <w:t xml:space="preserve"> the term ‘</w:t>
      </w:r>
      <w:ins w:id="64" w:author="Ya-Wei Li" w:date="2017-06-20T14:29:00Z">
        <w:r w:rsidR="00C91BD3">
          <w:t>r</w:t>
        </w:r>
      </w:ins>
      <w:del w:id="65" w:author="Ya-Wei Li" w:date="2017-06-20T14:29:00Z">
        <w:r w:rsidR="00697801" w:rsidDel="00C91BD3">
          <w:delText>R</w:delText>
        </w:r>
      </w:del>
      <w:r w:rsidR="00697801">
        <w:t>emote sensing</w:t>
      </w:r>
      <w:r w:rsidR="006A58E0">
        <w:t>’</w:t>
      </w:r>
      <w:r w:rsidR="00697801">
        <w:t xml:space="preserve"> </w:t>
      </w:r>
      <w:r>
        <w:t>describes</w:t>
      </w:r>
      <w:r w:rsidR="00697801">
        <w:t xml:space="preserve"> the use of </w:t>
      </w:r>
      <w:r>
        <w:t xml:space="preserve">light reflectance from </w:t>
      </w:r>
      <w:ins w:id="66" w:author="Ya-Wei Li" w:date="2017-06-20T14:29:00Z">
        <w:r w:rsidR="00C91BD3">
          <w:t>the E</w:t>
        </w:r>
      </w:ins>
      <w:del w:id="67" w:author="Ya-Wei Li" w:date="2017-06-20T14:29:00Z">
        <w:r w:rsidDel="00C91BD3">
          <w:delText>e</w:delText>
        </w:r>
      </w:del>
      <w:r>
        <w:t>arth’s surface measured</w:t>
      </w:r>
      <w:r w:rsidR="00FD2F7E">
        <w:t xml:space="preserve"> by sensors on satellites,</w:t>
      </w:r>
      <w:r w:rsidR="00697801">
        <w:t xml:space="preserve"> to </w:t>
      </w:r>
      <w:r>
        <w:t>quantify</w:t>
      </w:r>
      <w:r w:rsidR="00697801">
        <w:t xml:space="preserve"> </w:t>
      </w:r>
      <w:r w:rsidR="005735A5">
        <w:t xml:space="preserve">patterns of </w:t>
      </w:r>
      <w:r w:rsidR="00697801">
        <w:t>land cover and</w:t>
      </w:r>
      <w:r w:rsidR="005735A5">
        <w:t xml:space="preserve"> land use</w:t>
      </w:r>
      <w:r w:rsidR="00697801">
        <w:t xml:space="preserve">.  </w:t>
      </w:r>
      <w:r w:rsidR="005735A5">
        <w:t>A</w:t>
      </w:r>
      <w:r w:rsidR="00C0234E">
        <w:t xml:space="preserve"> recent proliferation of available satellite data has </w:t>
      </w:r>
      <w:r w:rsidR="006362D1">
        <w:t>increased</w:t>
      </w:r>
      <w:r w:rsidR="00FD2F7E">
        <w:t xml:space="preserve"> the use of</w:t>
      </w:r>
      <w:r w:rsidR="006362D1">
        <w:t xml:space="preserve"> remote sensing in</w:t>
      </w:r>
      <w:r w:rsidR="00697801">
        <w:t xml:space="preserve"> conservation</w:t>
      </w:r>
      <w:del w:id="68" w:author="Ya-Wei Li" w:date="2017-06-20T14:31:00Z">
        <w:r w:rsidR="005735A5" w:rsidDel="00C91BD3">
          <w:delText xml:space="preserve"> work</w:delText>
        </w:r>
      </w:del>
      <w:r w:rsidR="00697801">
        <w:t>.</w:t>
      </w:r>
      <w:r w:rsidR="00074B8A">
        <w:t xml:space="preserve">  </w:t>
      </w:r>
      <w:r w:rsidR="00FD2F7E">
        <w:t xml:space="preserve">Many satellite systems collect new images across the globe </w:t>
      </w:r>
      <w:del w:id="69" w:author="Ya-Wei Li" w:date="2017-06-20T14:32:00Z">
        <w:r w:rsidR="004F0698" w:rsidDel="00C91BD3">
          <w:delText xml:space="preserve">on a </w:delText>
        </w:r>
      </w:del>
      <w:r w:rsidR="004F0698">
        <w:t>bi-weekly</w:t>
      </w:r>
      <w:del w:id="70" w:author="Ya-Wei Li" w:date="2017-06-20T14:32:00Z">
        <w:r w:rsidR="004F0698" w:rsidDel="00C91BD3">
          <w:delText xml:space="preserve"> basis</w:delText>
        </w:r>
      </w:del>
      <w:r w:rsidR="00FD2F7E">
        <w:t xml:space="preserve">, </w:t>
      </w:r>
      <w:r>
        <w:t>advancing the</w:t>
      </w:r>
      <w:r w:rsidR="005735A5">
        <w:t xml:space="preserve"> ability to </w:t>
      </w:r>
      <w:r w:rsidR="00FD2F7E">
        <w:t>quickly detect</w:t>
      </w:r>
      <w:r w:rsidR="005735A5">
        <w:t xml:space="preserve"> and quantify habitat loss</w:t>
      </w:r>
      <w:r w:rsidR="00FA0F23">
        <w:t xml:space="preserve">.  </w:t>
      </w:r>
      <w:r w:rsidR="0088563B">
        <w:t>S</w:t>
      </w:r>
      <w:r w:rsidR="005735A5">
        <w:t>atellite</w:t>
      </w:r>
      <w:r w:rsidR="00FD2F7E">
        <w:t xml:space="preserve"> sensors</w:t>
      </w:r>
      <w:r w:rsidR="005735A5">
        <w:t xml:space="preserve"> </w:t>
      </w:r>
      <w:r w:rsidR="00FD2F7E">
        <w:t xml:space="preserve">also </w:t>
      </w:r>
      <w:r w:rsidR="005735A5">
        <w:t>measure</w:t>
      </w:r>
      <w:r w:rsidR="0088563B">
        <w:t xml:space="preserve"> reflectance values</w:t>
      </w:r>
      <w:r w:rsidR="005735A5">
        <w:t xml:space="preserve"> beyond </w:t>
      </w:r>
      <w:r w:rsidR="00074B8A">
        <w:t>the visible</w:t>
      </w:r>
      <w:r>
        <w:t xml:space="preserve"> light</w:t>
      </w:r>
      <w:r w:rsidR="00074B8A">
        <w:t xml:space="preserve"> spectrum, </w:t>
      </w:r>
      <w:r w:rsidR="005735A5">
        <w:t>including infrared and ultraviolet</w:t>
      </w:r>
      <w:r w:rsidR="0088563B">
        <w:t xml:space="preserve"> light</w:t>
      </w:r>
      <w:ins w:id="71" w:author="Ya-Wei Li" w:date="2017-06-20T14:33:00Z">
        <w:r w:rsidR="00C91BD3">
          <w:t>.  Compared to photographs, these data</w:t>
        </w:r>
      </w:ins>
      <w:ins w:id="72" w:author="Ya-Wei Li" w:date="2017-06-20T14:34:00Z">
        <w:r w:rsidR="00C91BD3">
          <w:t xml:space="preserve"> allow users to better </w:t>
        </w:r>
      </w:ins>
      <w:del w:id="73" w:author="Ya-Wei Li" w:date="2017-06-20T14:33:00Z">
        <w:r w:rsidR="00074B8A" w:rsidDel="00C91BD3">
          <w:delText>,</w:delText>
        </w:r>
      </w:del>
      <w:del w:id="74" w:author="Ya-Wei Li" w:date="2017-06-20T14:34:00Z">
        <w:r w:rsidR="00074B8A" w:rsidDel="00C91BD3">
          <w:delText xml:space="preserve"> provid</w:delText>
        </w:r>
      </w:del>
      <w:del w:id="75" w:author="Ya-Wei Li" w:date="2017-06-20T14:33:00Z">
        <w:r w:rsidR="00074B8A" w:rsidDel="00C91BD3">
          <w:delText>in</w:delText>
        </w:r>
      </w:del>
      <w:del w:id="76" w:author="Ya-Wei Li" w:date="2017-06-20T14:34:00Z">
        <w:r w:rsidR="00074B8A" w:rsidDel="00C91BD3">
          <w:delText xml:space="preserve">g </w:delText>
        </w:r>
        <w:r w:rsidR="005735A5" w:rsidDel="00C91BD3">
          <w:delText xml:space="preserve">a </w:delText>
        </w:r>
        <w:r w:rsidR="00074B8A" w:rsidDel="00C91BD3">
          <w:delText xml:space="preserve">greater ability to </w:delText>
        </w:r>
      </w:del>
      <w:r w:rsidR="00074B8A">
        <w:t xml:space="preserve">distinguish </w:t>
      </w:r>
      <w:r w:rsidR="0088563B">
        <w:t xml:space="preserve">among </w:t>
      </w:r>
      <w:r w:rsidR="00074B8A">
        <w:t>land cover types</w:t>
      </w:r>
      <w:del w:id="77" w:author="Ya-Wei Li" w:date="2017-06-20T14:34:00Z">
        <w:r w:rsidR="005C67B3" w:rsidDel="00C91BD3">
          <w:delText>,</w:delText>
        </w:r>
      </w:del>
      <w:r w:rsidR="00074B8A">
        <w:t xml:space="preserve"> and features </w:t>
      </w:r>
      <w:r w:rsidR="005C67B3">
        <w:t xml:space="preserve">on the </w:t>
      </w:r>
      <w:ins w:id="78" w:author="Ya-Wei Li" w:date="2017-06-20T14:34:00Z">
        <w:r w:rsidR="00C91BD3">
          <w:t>E</w:t>
        </w:r>
      </w:ins>
      <w:del w:id="79" w:author="Ya-Wei Li" w:date="2017-06-20T14:34:00Z">
        <w:r w:rsidR="005C67B3" w:rsidDel="00C91BD3">
          <w:delText>e</w:delText>
        </w:r>
      </w:del>
      <w:r w:rsidR="005C67B3">
        <w:t>arth’s surface</w:t>
      </w:r>
      <w:del w:id="80" w:author="Ya-Wei Li" w:date="2017-06-20T14:34:00Z">
        <w:r w:rsidR="005C67B3" w:rsidDel="00C91BD3">
          <w:delText xml:space="preserve">, </w:delText>
        </w:r>
        <w:r w:rsidR="00074B8A" w:rsidDel="00C91BD3">
          <w:delText xml:space="preserve">than </w:delText>
        </w:r>
        <w:r w:rsidR="004F0698" w:rsidDel="00C91BD3">
          <w:delText>photographs</w:delText>
        </w:r>
      </w:del>
      <w:r w:rsidR="00074B8A">
        <w:t>.</w:t>
      </w:r>
      <w:r w:rsidR="00697801">
        <w:t xml:space="preserve">  </w:t>
      </w:r>
    </w:p>
    <w:p w14:paraId="3C03C166" w14:textId="77777777" w:rsidR="009D0730" w:rsidRDefault="006362D1">
      <w:pPr>
        <w:pPrChange w:id="81" w:author="Ya-Wei Li" w:date="2017-06-20T14:37:00Z">
          <w:pPr>
            <w:ind w:firstLine="360"/>
          </w:pPr>
        </w:pPrChange>
      </w:pPr>
      <w:r>
        <w:t xml:space="preserve">In </w:t>
      </w:r>
      <w:r w:rsidR="00FA0F23">
        <w:t>this analysis</w:t>
      </w:r>
      <w:r>
        <w:t>, we</w:t>
      </w:r>
      <w:r w:rsidR="00C91BD3">
        <w:t xml:space="preserve"> used Google Earth Engine –</w:t>
      </w:r>
      <w:r w:rsidR="00C25657">
        <w:t xml:space="preserve"> a p</w:t>
      </w:r>
      <w:r w:rsidR="00FA0F23">
        <w:t>latform providing access to ter</w:t>
      </w:r>
      <w:r w:rsidR="00C25657">
        <w:t xml:space="preserve">abytes of </w:t>
      </w:r>
      <w:r w:rsidR="005C67B3">
        <w:t>real-</w:t>
      </w:r>
      <w:r w:rsidR="005735A5">
        <w:t>time satellite data</w:t>
      </w:r>
      <w:r w:rsidR="00C25657">
        <w:t xml:space="preserve">, and </w:t>
      </w:r>
      <w:r>
        <w:t xml:space="preserve">the </w:t>
      </w:r>
      <w:r w:rsidR="00C25657">
        <w:t xml:space="preserve">cloud computing capabilities to analyze them – to create an automated process to </w:t>
      </w:r>
      <w:r w:rsidR="00C25657">
        <w:lastRenderedPageBreak/>
        <w:t xml:space="preserve">detect </w:t>
      </w:r>
      <w:r w:rsidR="0088563B">
        <w:t>wind turbines, oil and gas wells,</w:t>
      </w:r>
      <w:r w:rsidR="00C25657">
        <w:t xml:space="preserve"> and habitat loss</w:t>
      </w:r>
      <w:r w:rsidR="0088563B">
        <w:t xml:space="preserve"> throughout the LPC’s range</w:t>
      </w:r>
      <w:r w:rsidR="00C25657">
        <w:t xml:space="preserve">.  </w:t>
      </w:r>
      <w:ins w:id="82" w:author="Ya-Wei Li" w:date="2017-06-20T14:37:00Z">
        <w:r w:rsidR="001076E9">
          <w:t>The process involves the following key steps</w:t>
        </w:r>
      </w:ins>
      <w:del w:id="83" w:author="Ya-Wei Li" w:date="2017-06-20T14:38:00Z">
        <w:r w:rsidR="009D0730" w:rsidDel="001076E9">
          <w:delText>The basic overview of the process</w:delText>
        </w:r>
        <w:r w:rsidR="00B95547" w:rsidDel="001076E9">
          <w:delText xml:space="preserve"> shown in </w:delText>
        </w:r>
        <w:commentRangeStart w:id="84"/>
        <w:r w:rsidR="00B95547" w:rsidDel="001076E9">
          <w:delText>Figure 1</w:delText>
        </w:r>
        <w:r w:rsidR="009D0730" w:rsidDel="001076E9">
          <w:delText xml:space="preserve"> is</w:delText>
        </w:r>
      </w:del>
      <w:commentRangeEnd w:id="84"/>
      <w:r w:rsidR="00FA361E">
        <w:rPr>
          <w:rStyle w:val="CommentReference"/>
        </w:rPr>
        <w:commentReference w:id="84"/>
      </w:r>
      <w:r w:rsidR="00074B8A">
        <w:t>:</w:t>
      </w:r>
      <w:r w:rsidR="009D0730">
        <w:t xml:space="preserve"> </w:t>
      </w:r>
    </w:p>
    <w:p w14:paraId="771F425D" w14:textId="77777777" w:rsidR="00074B8A" w:rsidRDefault="00074B8A" w:rsidP="00074B8A">
      <w:pPr>
        <w:pStyle w:val="ListParagraph"/>
        <w:numPr>
          <w:ilvl w:val="0"/>
          <w:numId w:val="1"/>
        </w:numPr>
      </w:pPr>
      <w:r>
        <w:t>Acquire</w:t>
      </w:r>
      <w:ins w:id="85" w:author="Ya-Wei Li" w:date="2017-06-20T14:38:00Z">
        <w:r w:rsidR="001076E9">
          <w:t xml:space="preserve"> satellite data from</w:t>
        </w:r>
      </w:ins>
      <w:r>
        <w:t xml:space="preserve"> </w:t>
      </w:r>
      <w:del w:id="86" w:author="Ya-Wei Li" w:date="2017-06-20T14:38:00Z">
        <w:r w:rsidDel="001076E9">
          <w:delText>‘</w:delText>
        </w:r>
      </w:del>
      <w:r>
        <w:t>before</w:t>
      </w:r>
      <w:del w:id="87" w:author="Ya-Wei Li" w:date="2017-06-20T14:38:00Z">
        <w:r w:rsidDel="001076E9">
          <w:delText>’</w:delText>
        </w:r>
      </w:del>
      <w:r>
        <w:t xml:space="preserve"> </w:t>
      </w:r>
      <w:r w:rsidR="007F7D1E">
        <w:t xml:space="preserve">and </w:t>
      </w:r>
      <w:del w:id="88" w:author="Ya-Wei Li" w:date="2017-06-20T14:38:00Z">
        <w:r w:rsidR="007F7D1E" w:rsidDel="001076E9">
          <w:delText>‘</w:delText>
        </w:r>
      </w:del>
      <w:r w:rsidR="007F7D1E">
        <w:t>after</w:t>
      </w:r>
      <w:del w:id="89" w:author="Ya-Wei Li" w:date="2017-06-20T14:38:00Z">
        <w:r w:rsidR="007F7D1E" w:rsidDel="001076E9">
          <w:delText>’</w:delText>
        </w:r>
      </w:del>
      <w:r w:rsidR="007F7D1E">
        <w:t xml:space="preserve"> </w:t>
      </w:r>
      <w:ins w:id="90" w:author="Ya-Wei Li" w:date="2017-06-20T14:38:00Z">
        <w:r w:rsidR="001076E9">
          <w:t>the date of interest</w:t>
        </w:r>
      </w:ins>
      <w:del w:id="91" w:author="Ya-Wei Li" w:date="2017-06-20T14:38:00Z">
        <w:r w:rsidDel="001076E9">
          <w:delText>satellite data</w:delText>
        </w:r>
      </w:del>
    </w:p>
    <w:p w14:paraId="0541E199" w14:textId="77777777" w:rsidR="00074B8A" w:rsidRDefault="00074B8A" w:rsidP="00074B8A">
      <w:pPr>
        <w:pStyle w:val="ListParagraph"/>
        <w:numPr>
          <w:ilvl w:val="0"/>
          <w:numId w:val="1"/>
        </w:numPr>
        <w:rPr>
          <w:ins w:id="92" w:author="Ya-Wei Li" w:date="2017-06-01T14:03:00Z"/>
        </w:rPr>
      </w:pPr>
      <w:r>
        <w:t xml:space="preserve">Calculate changes in </w:t>
      </w:r>
      <w:ins w:id="93" w:author="Ya-Wei Li" w:date="2017-06-20T14:35:00Z">
        <w:r w:rsidR="007311B3">
          <w:t>the E</w:t>
        </w:r>
      </w:ins>
      <w:del w:id="94" w:author="Ya-Wei Li" w:date="2017-06-20T14:35:00Z">
        <w:r w:rsidR="004C51ED" w:rsidDel="007311B3">
          <w:delText>e</w:delText>
        </w:r>
      </w:del>
      <w:r w:rsidR="004C51ED">
        <w:t>arth</w:t>
      </w:r>
      <w:ins w:id="95" w:author="Ya-Wei Li" w:date="2017-06-20T14:35:00Z">
        <w:r w:rsidR="007311B3">
          <w:t>’s</w:t>
        </w:r>
      </w:ins>
      <w:r w:rsidR="004C51ED">
        <w:t xml:space="preserve"> surface </w:t>
      </w:r>
      <w:r>
        <w:t>reflectance values</w:t>
      </w:r>
      <w:ins w:id="96" w:author="Ya-Wei Li" w:date="2017-06-01T14:04:00Z">
        <w:r w:rsidR="0092144C">
          <w:t xml:space="preserve"> using the data</w:t>
        </w:r>
      </w:ins>
    </w:p>
    <w:p w14:paraId="4B786F24" w14:textId="77777777" w:rsidR="0092144C" w:rsidRDefault="0092144C" w:rsidP="00074B8A">
      <w:pPr>
        <w:pStyle w:val="ListParagraph"/>
        <w:numPr>
          <w:ilvl w:val="0"/>
          <w:numId w:val="1"/>
        </w:numPr>
      </w:pPr>
      <w:ins w:id="97" w:author="Ya-Wei Li" w:date="2017-06-01T14:03:00Z">
        <w:r>
          <w:t xml:space="preserve">Set thresholds </w:t>
        </w:r>
      </w:ins>
      <w:ins w:id="98" w:author="Ya-Wei Li" w:date="2017-06-01T14:05:00Z">
        <w:r>
          <w:t>for the c</w:t>
        </w:r>
      </w:ins>
      <w:ins w:id="99" w:author="Ya-Wei Li" w:date="2017-06-01T14:04:00Z">
        <w:r>
          <w:t>hange</w:t>
        </w:r>
      </w:ins>
      <w:ins w:id="100" w:author="Ya-Wei Li" w:date="2017-06-01T14:05:00Z">
        <w:r>
          <w:t>s</w:t>
        </w:r>
      </w:ins>
      <w:ins w:id="101" w:author="Ya-Wei Li" w:date="2017-06-01T14:04:00Z">
        <w:r>
          <w:t xml:space="preserve"> in reflect values </w:t>
        </w:r>
      </w:ins>
      <w:ins w:id="102" w:author="Ya-Wei Li" w:date="2017-06-01T14:05:00Z">
        <w:r>
          <w:t xml:space="preserve">that </w:t>
        </w:r>
      </w:ins>
      <w:ins w:id="103" w:author="Ya-Wei Li" w:date="2017-06-01T14:04:00Z">
        <w:r>
          <w:t>correspond to the habitat loss we are seeking to identify</w:t>
        </w:r>
      </w:ins>
    </w:p>
    <w:p w14:paraId="664C99A2" w14:textId="77777777" w:rsidR="00074B8A" w:rsidRDefault="00074B8A" w:rsidP="00074B8A">
      <w:pPr>
        <w:pStyle w:val="ListParagraph"/>
        <w:numPr>
          <w:ilvl w:val="0"/>
          <w:numId w:val="1"/>
        </w:numPr>
      </w:pPr>
      <w:r>
        <w:t xml:space="preserve">Select pixels exceeding </w:t>
      </w:r>
      <w:ins w:id="104" w:author="Ya-Wei Li" w:date="2017-06-01T14:05:00Z">
        <w:r w:rsidR="0092144C">
          <w:t xml:space="preserve">these change </w:t>
        </w:r>
      </w:ins>
      <w:del w:id="105" w:author="Ya-Wei Li" w:date="2017-06-01T14:05:00Z">
        <w:r w:rsidDel="0092144C">
          <w:delText xml:space="preserve">reflectance change </w:delText>
        </w:r>
      </w:del>
      <w:r>
        <w:t>thresholds</w:t>
      </w:r>
    </w:p>
    <w:p w14:paraId="23AEC8B9" w14:textId="77777777" w:rsidR="006362D1" w:rsidRDefault="006362D1" w:rsidP="00074B8A">
      <w:pPr>
        <w:pStyle w:val="ListParagraph"/>
        <w:numPr>
          <w:ilvl w:val="0"/>
          <w:numId w:val="1"/>
        </w:numPr>
      </w:pPr>
      <w:r>
        <w:t xml:space="preserve">Distinguish man-made </w:t>
      </w:r>
      <w:ins w:id="106" w:author="Ya-Wei Li" w:date="2017-06-01T14:06:00Z">
        <w:r w:rsidR="0092144C">
          <w:t>from</w:t>
        </w:r>
      </w:ins>
      <w:del w:id="107" w:author="Ya-Wei Li" w:date="2017-06-01T14:06:00Z">
        <w:r w:rsidDel="0092144C">
          <w:delText>vs.</w:delText>
        </w:r>
      </w:del>
      <w:r>
        <w:t xml:space="preserve"> natural changes</w:t>
      </w:r>
      <w:commentRangeStart w:id="108"/>
      <w:ins w:id="109" w:author="Ya-Wei Li" w:date="2017-06-01T14:07:00Z">
        <w:r w:rsidR="0092144C">
          <w:t xml:space="preserve"> </w:t>
        </w:r>
        <w:commentRangeEnd w:id="108"/>
        <w:r w:rsidR="0092144C">
          <w:rPr>
            <w:rStyle w:val="CommentReference"/>
          </w:rPr>
          <w:commentReference w:id="108"/>
        </w:r>
      </w:ins>
    </w:p>
    <w:p w14:paraId="03573821" w14:textId="77777777" w:rsidR="0088563B" w:rsidRDefault="006362D1" w:rsidP="0088563B">
      <w:pPr>
        <w:keepNext/>
      </w:pPr>
      <w:r>
        <w:rPr>
          <w:noProof/>
        </w:rPr>
        <w:drawing>
          <wp:inline distT="0" distB="0" distL="0" distR="0" wp14:anchorId="17051593" wp14:editId="39196E9C">
            <wp:extent cx="5943600" cy="37096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PC_changedetectio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4410F213" w14:textId="77777777" w:rsidR="006362D1" w:rsidRPr="00CC421C" w:rsidRDefault="0088563B" w:rsidP="0088563B">
      <w:pPr>
        <w:pStyle w:val="Caption"/>
        <w:rPr>
          <w:color w:val="auto"/>
          <w:sz w:val="20"/>
          <w:szCs w:val="20"/>
        </w:rPr>
      </w:pPr>
      <w:r w:rsidRPr="00CC421C">
        <w:rPr>
          <w:b/>
          <w:color w:val="auto"/>
          <w:sz w:val="20"/>
          <w:szCs w:val="20"/>
        </w:rPr>
        <w:t xml:space="preserve">Figure </w:t>
      </w:r>
      <w:r w:rsidRPr="00CC421C">
        <w:rPr>
          <w:b/>
          <w:color w:val="auto"/>
          <w:sz w:val="20"/>
          <w:szCs w:val="20"/>
        </w:rPr>
        <w:fldChar w:fldCharType="begin"/>
      </w:r>
      <w:r w:rsidRPr="00CC421C">
        <w:rPr>
          <w:b/>
          <w:color w:val="auto"/>
          <w:sz w:val="20"/>
          <w:szCs w:val="20"/>
        </w:rPr>
        <w:instrText xml:space="preserve"> SEQ Figure \* ARABIC </w:instrText>
      </w:r>
      <w:r w:rsidRPr="00CC421C">
        <w:rPr>
          <w:b/>
          <w:color w:val="auto"/>
          <w:sz w:val="20"/>
          <w:szCs w:val="20"/>
        </w:rPr>
        <w:fldChar w:fldCharType="separate"/>
      </w:r>
      <w:r w:rsidR="00CC421C">
        <w:rPr>
          <w:b/>
          <w:noProof/>
          <w:color w:val="auto"/>
          <w:sz w:val="20"/>
          <w:szCs w:val="20"/>
        </w:rPr>
        <w:t>1</w:t>
      </w:r>
      <w:r w:rsidRPr="00CC421C">
        <w:rPr>
          <w:b/>
          <w:color w:val="auto"/>
          <w:sz w:val="20"/>
          <w:szCs w:val="20"/>
        </w:rPr>
        <w:fldChar w:fldCharType="end"/>
      </w:r>
      <w:r w:rsidRPr="00CC421C">
        <w:rPr>
          <w:color w:val="auto"/>
          <w:sz w:val="20"/>
          <w:szCs w:val="20"/>
        </w:rPr>
        <w:t xml:space="preserve"> Images </w:t>
      </w:r>
      <w:r w:rsidR="00B95547" w:rsidRPr="00CC421C">
        <w:rPr>
          <w:color w:val="auto"/>
          <w:sz w:val="20"/>
          <w:szCs w:val="20"/>
        </w:rPr>
        <w:t>at</w:t>
      </w:r>
      <w:r w:rsidRPr="00CC421C">
        <w:rPr>
          <w:color w:val="auto"/>
          <w:sz w:val="20"/>
          <w:szCs w:val="20"/>
        </w:rPr>
        <w:t xml:space="preserve"> a wind farm</w:t>
      </w:r>
      <w:r w:rsidR="00B95547" w:rsidRPr="00CC421C">
        <w:rPr>
          <w:color w:val="auto"/>
          <w:sz w:val="20"/>
          <w:szCs w:val="20"/>
        </w:rPr>
        <w:t xml:space="preserve"> constructed after September 1</w:t>
      </w:r>
      <w:del w:id="110" w:author="Ya-Wei Li" w:date="2017-06-20T14:36:00Z">
        <w:r w:rsidR="00B95547" w:rsidRPr="00CC421C" w:rsidDel="007311B3">
          <w:rPr>
            <w:color w:val="auto"/>
            <w:sz w:val="20"/>
            <w:szCs w:val="20"/>
            <w:vertAlign w:val="superscript"/>
          </w:rPr>
          <w:delText>st</w:delText>
        </w:r>
      </w:del>
      <w:r w:rsidR="00B95547" w:rsidRPr="00CC421C">
        <w:rPr>
          <w:color w:val="auto"/>
          <w:sz w:val="20"/>
          <w:szCs w:val="20"/>
        </w:rPr>
        <w:t>, 2015</w:t>
      </w:r>
      <w:r w:rsidRPr="00CC421C">
        <w:rPr>
          <w:color w:val="auto"/>
          <w:sz w:val="20"/>
          <w:szCs w:val="20"/>
        </w:rPr>
        <w:t xml:space="preserve"> outlining the process of automated land cover change detection.  First, </w:t>
      </w:r>
      <w:r w:rsidR="004F0698" w:rsidRPr="00CC421C">
        <w:rPr>
          <w:color w:val="auto"/>
          <w:sz w:val="20"/>
          <w:szCs w:val="20"/>
        </w:rPr>
        <w:t>images from before</w:t>
      </w:r>
      <w:r w:rsidRPr="00CC421C">
        <w:rPr>
          <w:color w:val="auto"/>
          <w:sz w:val="20"/>
          <w:szCs w:val="20"/>
        </w:rPr>
        <w:t xml:space="preserve"> (a) and after (b)</w:t>
      </w:r>
      <w:r w:rsidR="004F0698" w:rsidRPr="00CC421C">
        <w:rPr>
          <w:color w:val="auto"/>
          <w:sz w:val="20"/>
          <w:szCs w:val="20"/>
        </w:rPr>
        <w:t xml:space="preserve"> the date of interest</w:t>
      </w:r>
      <w:r w:rsidRPr="00CC421C">
        <w:rPr>
          <w:color w:val="auto"/>
          <w:sz w:val="20"/>
          <w:szCs w:val="20"/>
        </w:rPr>
        <w:t xml:space="preserve"> are collected and processed, displayed here in the visible </w:t>
      </w:r>
      <w:r w:rsidR="0092144C">
        <w:rPr>
          <w:color w:val="auto"/>
          <w:sz w:val="20"/>
          <w:szCs w:val="20"/>
        </w:rPr>
        <w:t>red-gree</w:t>
      </w:r>
      <w:bookmarkStart w:id="111" w:name="_GoBack"/>
      <w:bookmarkEnd w:id="111"/>
      <w:r w:rsidR="0092144C">
        <w:rPr>
          <w:color w:val="auto"/>
          <w:sz w:val="20"/>
          <w:szCs w:val="20"/>
        </w:rPr>
        <w:t>n-blue</w:t>
      </w:r>
      <w:r w:rsidRPr="00CC421C">
        <w:rPr>
          <w:color w:val="auto"/>
          <w:sz w:val="20"/>
          <w:szCs w:val="20"/>
        </w:rPr>
        <w:t xml:space="preserve"> spectrum.  A suite of metrics measuring changes in </w:t>
      </w:r>
      <w:r w:rsidR="006A58E0">
        <w:rPr>
          <w:color w:val="auto"/>
          <w:sz w:val="20"/>
          <w:szCs w:val="20"/>
        </w:rPr>
        <w:t>multiple, different reflectance values</w:t>
      </w:r>
      <w:r w:rsidRPr="00CC421C">
        <w:rPr>
          <w:color w:val="auto"/>
          <w:sz w:val="20"/>
          <w:szCs w:val="20"/>
        </w:rPr>
        <w:t xml:space="preserve"> are calculated and combined into </w:t>
      </w:r>
      <w:r w:rsidR="004F0698" w:rsidRPr="00CC421C">
        <w:rPr>
          <w:color w:val="auto"/>
          <w:sz w:val="20"/>
          <w:szCs w:val="20"/>
        </w:rPr>
        <w:t>an image representing the likelihood of land cover change</w:t>
      </w:r>
      <w:r w:rsidRPr="00CC421C">
        <w:rPr>
          <w:color w:val="auto"/>
          <w:sz w:val="20"/>
          <w:szCs w:val="20"/>
        </w:rPr>
        <w:t xml:space="preserve"> (c). Pixels with change values exceeding pre-determined thresholds are selected, indicating areas of human disturbance (</w:t>
      </w:r>
      <w:r w:rsidR="002B292A" w:rsidRPr="00CC421C">
        <w:rPr>
          <w:color w:val="auto"/>
          <w:sz w:val="20"/>
          <w:szCs w:val="20"/>
        </w:rPr>
        <w:t>e.g.</w:t>
      </w:r>
      <w:ins w:id="112" w:author="Ya-Wei Li" w:date="2017-06-20T14:36:00Z">
        <w:r w:rsidR="007311B3">
          <w:rPr>
            <w:color w:val="auto"/>
            <w:sz w:val="20"/>
            <w:szCs w:val="20"/>
          </w:rPr>
          <w:t>,</w:t>
        </w:r>
      </w:ins>
      <w:r w:rsidR="002B292A" w:rsidRPr="00CC421C">
        <w:rPr>
          <w:color w:val="auto"/>
          <w:sz w:val="20"/>
          <w:szCs w:val="20"/>
        </w:rPr>
        <w:t xml:space="preserve"> </w:t>
      </w:r>
      <w:r w:rsidRPr="00CC421C">
        <w:rPr>
          <w:color w:val="auto"/>
          <w:sz w:val="20"/>
          <w:szCs w:val="20"/>
        </w:rPr>
        <w:t>roads and turbine pads) occurring between before and after images (d).</w:t>
      </w:r>
      <w:r w:rsidR="002B292A" w:rsidRPr="00CC421C">
        <w:rPr>
          <w:color w:val="auto"/>
          <w:sz w:val="20"/>
          <w:szCs w:val="20"/>
        </w:rPr>
        <w:t xml:space="preserve">  This process is applied across an area of interest to automatically detect human disturbances.</w:t>
      </w:r>
      <w:r w:rsidRPr="00CC421C">
        <w:rPr>
          <w:color w:val="auto"/>
          <w:sz w:val="20"/>
          <w:szCs w:val="20"/>
        </w:rPr>
        <w:t xml:space="preserve"> </w:t>
      </w:r>
    </w:p>
    <w:p w14:paraId="5923A38F" w14:textId="77777777" w:rsidR="007F7D1E" w:rsidRPr="00697801" w:rsidRDefault="007F7D1E" w:rsidP="007F7D1E">
      <w:pPr>
        <w:pStyle w:val="Heading1"/>
      </w:pPr>
      <w:r>
        <w:t>Findings</w:t>
      </w:r>
    </w:p>
    <w:p w14:paraId="47468AED" w14:textId="77777777" w:rsidR="00A5193F" w:rsidRDefault="00A5193F" w:rsidP="00A5193F">
      <w:pPr>
        <w:pStyle w:val="Heading2"/>
      </w:pPr>
      <w:r>
        <w:t>Wind Energy Development</w:t>
      </w:r>
    </w:p>
    <w:p w14:paraId="784C881A" w14:textId="77777777" w:rsidR="003F29A7" w:rsidRDefault="00AE6AFB">
      <w:pPr>
        <w:pPrChange w:id="113" w:author="Ya-Wei Li" w:date="2017-06-20T14:40:00Z">
          <w:pPr>
            <w:ind w:firstLine="720"/>
          </w:pPr>
        </w:pPrChange>
      </w:pPr>
      <w:r>
        <w:t xml:space="preserve">Using our automated change detection </w:t>
      </w:r>
      <w:r w:rsidR="00A67D12">
        <w:t>proce</w:t>
      </w:r>
      <w:ins w:id="114" w:author="Ya-Wei Li" w:date="2017-06-20T14:40:00Z">
        <w:r w:rsidR="00197367">
          <w:t>ss</w:t>
        </w:r>
      </w:ins>
      <w:del w:id="115" w:author="Ya-Wei Li" w:date="2017-06-20T14:40:00Z">
        <w:r w:rsidR="00A67D12" w:rsidDel="00197367">
          <w:delText>dure</w:delText>
        </w:r>
      </w:del>
      <w:r>
        <w:t>, we</w:t>
      </w:r>
      <w:r w:rsidR="00A5193F">
        <w:t xml:space="preserve"> identified </w:t>
      </w:r>
      <w:ins w:id="116" w:author="Ya-Wei Li" w:date="2017-06-20T14:40:00Z">
        <w:r w:rsidR="00197367">
          <w:t>five</w:t>
        </w:r>
      </w:ins>
      <w:del w:id="117" w:author="Ya-Wei Li" w:date="2017-06-20T14:40:00Z">
        <w:r w:rsidR="00A5193F" w:rsidDel="00197367">
          <w:delText>5</w:delText>
        </w:r>
      </w:del>
      <w:r w:rsidR="00A5193F">
        <w:t xml:space="preserve"> wind farms</w:t>
      </w:r>
      <w:r w:rsidR="007F7D1E">
        <w:t xml:space="preserve"> with a total of</w:t>
      </w:r>
      <w:r w:rsidR="00A5193F">
        <w:t xml:space="preserve"> </w:t>
      </w:r>
      <w:r w:rsidR="007F7D1E">
        <w:t>713</w:t>
      </w:r>
      <w:r w:rsidR="00A5193F">
        <w:t xml:space="preserve"> turbines</w:t>
      </w:r>
      <w:r w:rsidR="007F7D1E">
        <w:t xml:space="preserve"> constructed after </w:t>
      </w:r>
      <w:r w:rsidR="00C25657">
        <w:t xml:space="preserve">September </w:t>
      </w:r>
      <w:r w:rsidR="00504843">
        <w:t>1</w:t>
      </w:r>
      <w:del w:id="118" w:author="Ya-Wei Li" w:date="2017-06-20T14:40:00Z">
        <w:r w:rsidR="00504843" w:rsidRPr="00504843" w:rsidDel="00197367">
          <w:rPr>
            <w:vertAlign w:val="superscript"/>
          </w:rPr>
          <w:delText>st</w:delText>
        </w:r>
      </w:del>
      <w:r w:rsidR="00A5193F">
        <w:t>, 2015</w:t>
      </w:r>
      <w:r>
        <w:t xml:space="preserve"> within LPC range</w:t>
      </w:r>
      <w:r w:rsidR="00A5193F">
        <w:t xml:space="preserve">.  </w:t>
      </w:r>
      <w:r w:rsidR="00504843">
        <w:t xml:space="preserve">The </w:t>
      </w:r>
      <w:ins w:id="119" w:author="Ya-Wei Li" w:date="2017-06-20T14:40:00Z">
        <w:r w:rsidR="00197367">
          <w:t>RWP</w:t>
        </w:r>
      </w:ins>
      <w:del w:id="120" w:author="Ya-Wei Li" w:date="2017-06-20T14:40:00Z">
        <w:r w:rsidR="00504843" w:rsidDel="00197367">
          <w:delText>LPC range wide plan</w:delText>
        </w:r>
      </w:del>
      <w:r w:rsidR="00504843">
        <w:t xml:space="preserve"> </w:t>
      </w:r>
      <w:r w:rsidR="00EF027E">
        <w:t>uses</w:t>
      </w:r>
      <w:r w:rsidR="00504843">
        <w:t xml:space="preserve"> a buffer of 667</w:t>
      </w:r>
      <w:ins w:id="121" w:author="Ya-Wei Li" w:date="2017-06-02T12:38:00Z">
        <w:r w:rsidR="003162BE">
          <w:t xml:space="preserve"> </w:t>
        </w:r>
      </w:ins>
      <w:r w:rsidR="00504843">
        <w:t>m</w:t>
      </w:r>
      <w:ins w:id="122" w:author="Ya-Wei Li" w:date="2017-06-20T14:44:00Z">
        <w:r w:rsidR="00197367">
          <w:t>eters</w:t>
        </w:r>
      </w:ins>
      <w:r w:rsidR="00504843">
        <w:t xml:space="preserve"> around turbines to determine the area for which mitigation is needed.  </w:t>
      </w:r>
      <w:r w:rsidR="00A67D12">
        <w:t>Under the RWP,</w:t>
      </w:r>
      <w:r w:rsidR="00697801">
        <w:t xml:space="preserve"> construction of these </w:t>
      </w:r>
      <w:r w:rsidR="00504843">
        <w:t xml:space="preserve">713 </w:t>
      </w:r>
      <w:r w:rsidR="00697801">
        <w:t xml:space="preserve">turbines </w:t>
      </w:r>
      <w:r w:rsidR="00A67D12">
        <w:t>would create</w:t>
      </w:r>
      <w:r w:rsidR="00A5193F">
        <w:t xml:space="preserve"> 129,739 ac</w:t>
      </w:r>
      <w:r w:rsidR="007F7D1E">
        <w:t>res</w:t>
      </w:r>
      <w:r w:rsidR="00A5193F">
        <w:t xml:space="preserve"> </w:t>
      </w:r>
      <w:r w:rsidR="00504843">
        <w:t>of potential mitigation area</w:t>
      </w:r>
      <w:r w:rsidR="00A5193F">
        <w:t>.</w:t>
      </w:r>
      <w:r w:rsidR="007F7D1E">
        <w:t xml:space="preserve">  </w:t>
      </w:r>
      <w:r w:rsidR="00FA0F23">
        <w:t>From a biological perspective</w:t>
      </w:r>
      <w:r w:rsidR="00504843">
        <w:t>,</w:t>
      </w:r>
      <w:ins w:id="123" w:author="Ya-Wei Li" w:date="2017-06-20T14:43:00Z">
        <w:r w:rsidR="00197367">
          <w:t xml:space="preserve"> however,</w:t>
        </w:r>
      </w:ins>
      <w:r w:rsidR="00504843">
        <w:t xml:space="preserve"> </w:t>
      </w:r>
      <w:r w:rsidR="002B292A">
        <w:t>LPC</w:t>
      </w:r>
      <w:r w:rsidR="00FA0F23">
        <w:t xml:space="preserve"> avoid</w:t>
      </w:r>
      <w:r w:rsidR="00EF027E">
        <w:t xml:space="preserve"> tall structures </w:t>
      </w:r>
      <w:r w:rsidR="00FA0F23">
        <w:t>up to 1 mile away</w:t>
      </w:r>
      <w:ins w:id="124" w:author="Ya-Wei Li" w:date="2017-06-20T14:43:00Z">
        <w:r w:rsidR="00197367">
          <w:t>.  FWS considers</w:t>
        </w:r>
      </w:ins>
      <w:del w:id="125" w:author="Ya-Wei Li" w:date="2017-06-20T14:44:00Z">
        <w:r w:rsidR="004C51ED" w:rsidDel="00197367">
          <w:delText>, and</w:delText>
        </w:r>
      </w:del>
      <w:r w:rsidR="004C51ED">
        <w:t xml:space="preserve"> areas </w:t>
      </w:r>
      <w:r w:rsidR="004C51ED">
        <w:lastRenderedPageBreak/>
        <w:t xml:space="preserve">within 1 mile of wind turbines </w:t>
      </w:r>
      <w:ins w:id="126" w:author="Ya-Wei Li" w:date="2017-06-20T14:44:00Z">
        <w:r w:rsidR="00197367">
          <w:t xml:space="preserve">as </w:t>
        </w:r>
      </w:ins>
      <w:del w:id="127" w:author="Ya-Wei Li" w:date="2017-06-20T14:44:00Z">
        <w:r w:rsidR="004C51ED" w:rsidDel="00197367">
          <w:delText>are</w:delText>
        </w:r>
        <w:r w:rsidR="00EF027E" w:rsidDel="00197367">
          <w:delText xml:space="preserve"> considered </w:delText>
        </w:r>
      </w:del>
      <w:r w:rsidR="002B292A">
        <w:t xml:space="preserve">biologically </w:t>
      </w:r>
      <w:r w:rsidR="00EF027E">
        <w:t>disturbed</w:t>
      </w:r>
      <w:del w:id="128" w:author="Ya-Wei Li" w:date="2017-06-20T14:41:00Z">
        <w:r w:rsidR="00EF027E" w:rsidDel="00197367">
          <w:delText>,</w:delText>
        </w:r>
      </w:del>
      <w:r w:rsidR="00EF027E">
        <w:t xml:space="preserve"> or degraded habitat</w:t>
      </w:r>
      <w:r w:rsidR="00EF027E">
        <w:rPr>
          <w:rStyle w:val="FootnoteReference"/>
        </w:rPr>
        <w:footnoteReference w:id="6"/>
      </w:r>
      <w:r w:rsidR="00504843">
        <w:t xml:space="preserve">.  </w:t>
      </w:r>
      <w:r w:rsidR="002B292A">
        <w:t>When</w:t>
      </w:r>
      <w:r w:rsidR="00FA0F23">
        <w:t xml:space="preserve"> </w:t>
      </w:r>
      <w:r w:rsidR="00504843">
        <w:t>a 1 mile buffer</w:t>
      </w:r>
      <w:r w:rsidR="00FA0F23">
        <w:t xml:space="preserve"> is considered</w:t>
      </w:r>
      <w:r w:rsidR="00504843">
        <w:t xml:space="preserve">, these </w:t>
      </w:r>
      <w:r w:rsidR="002B292A">
        <w:t xml:space="preserve">713 </w:t>
      </w:r>
      <w:r w:rsidR="00504843">
        <w:t xml:space="preserve">turbines create </w:t>
      </w:r>
      <w:r w:rsidR="007F7D1E">
        <w:t>257,577 acres</w:t>
      </w:r>
      <w:r w:rsidR="00504843">
        <w:t xml:space="preserve"> of </w:t>
      </w:r>
      <w:r w:rsidR="00EF027E">
        <w:t>habitat</w:t>
      </w:r>
      <w:r w:rsidR="00504843">
        <w:t xml:space="preserve"> disturbance for LPC</w:t>
      </w:r>
      <w:r w:rsidR="007F7D1E">
        <w:t>.</w:t>
      </w:r>
    </w:p>
    <w:p w14:paraId="2B0E3DC4" w14:textId="77777777" w:rsidR="00697801" w:rsidRDefault="00697801" w:rsidP="00697801">
      <w:pPr>
        <w:pStyle w:val="Heading2"/>
      </w:pPr>
      <w:r>
        <w:t>Oil and Gas</w:t>
      </w:r>
    </w:p>
    <w:p w14:paraId="5C644678" w14:textId="77777777" w:rsidR="008D1F2D" w:rsidRDefault="00E900A7">
      <w:pPr>
        <w:rPr>
          <w:ins w:id="129" w:author="Ya-Wei Li" w:date="2017-06-02T12:17:00Z"/>
        </w:rPr>
        <w:pPrChange w:id="130" w:author="Ya-Wei Li" w:date="2017-06-20T14:49:00Z">
          <w:pPr>
            <w:ind w:firstLine="720"/>
          </w:pPr>
        </w:pPrChange>
      </w:pPr>
      <w:ins w:id="131" w:author="Ya-Wei Li" w:date="2017-06-02T12:09:00Z">
        <w:r>
          <w:t>We</w:t>
        </w:r>
      </w:ins>
      <w:ins w:id="132" w:author="Ya-Wei Li" w:date="2017-06-02T12:13:00Z">
        <w:r w:rsidR="008D1F2D">
          <w:t xml:space="preserve"> used two methods to</w:t>
        </w:r>
      </w:ins>
      <w:ins w:id="133" w:author="Ya-Wei Li" w:date="2017-06-02T12:09:00Z">
        <w:r>
          <w:t xml:space="preserve"> identif</w:t>
        </w:r>
      </w:ins>
      <w:ins w:id="134" w:author="Ya-Wei Li" w:date="2017-06-02T12:13:00Z">
        <w:r w:rsidR="008D1F2D">
          <w:t>y</w:t>
        </w:r>
      </w:ins>
      <w:ins w:id="135" w:author="Ya-Wei Li" w:date="2017-06-02T12:09:00Z">
        <w:r>
          <w:t xml:space="preserve"> oil and gas wells </w:t>
        </w:r>
      </w:ins>
      <w:ins w:id="136" w:author="Ya-Wei Li" w:date="2017-06-02T12:13:00Z">
        <w:r w:rsidR="008D1F2D">
          <w:t>construc</w:t>
        </w:r>
      </w:ins>
      <w:ins w:id="137" w:author="Ya-Wei Li" w:date="2017-06-02T12:14:00Z">
        <w:r w:rsidR="008D1F2D">
          <w:t>ted after September 1, 2015.  The first method is based on</w:t>
        </w:r>
      </w:ins>
      <w:ins w:id="138" w:author="Ya-Wei Li" w:date="2017-06-02T12:15:00Z">
        <w:r w:rsidR="008D1F2D">
          <w:t xml:space="preserve"> reviewing</w:t>
        </w:r>
      </w:ins>
      <w:ins w:id="139" w:author="Ya-Wei Li" w:date="2017-06-02T12:14:00Z">
        <w:r w:rsidR="008D1F2D">
          <w:t xml:space="preserve"> </w:t>
        </w:r>
      </w:ins>
      <w:del w:id="140" w:author="Ya-Wei Li" w:date="2017-06-02T12:15:00Z">
        <w:r w:rsidR="00CF21BD" w:rsidDel="008D1F2D">
          <w:delText>O</w:delText>
        </w:r>
      </w:del>
      <w:ins w:id="141" w:author="Ya-Wei Li" w:date="2017-06-02T12:15:00Z">
        <w:r w:rsidR="008D1F2D">
          <w:t>o</w:t>
        </w:r>
      </w:ins>
      <w:r w:rsidR="00CF21BD">
        <w:t xml:space="preserve">il and gas drilling permits and </w:t>
      </w:r>
      <w:r w:rsidR="003F29A7">
        <w:t xml:space="preserve">production </w:t>
      </w:r>
      <w:r w:rsidR="00CF21BD">
        <w:t xml:space="preserve">records </w:t>
      </w:r>
      <w:del w:id="142" w:author="Ya-Wei Li" w:date="2017-06-02T12:15:00Z">
        <w:r w:rsidR="00CF21BD" w:rsidDel="008D1F2D">
          <w:delText xml:space="preserve">are </w:delText>
        </w:r>
      </w:del>
      <w:r w:rsidR="00CF21BD">
        <w:t>maintained by state</w:t>
      </w:r>
      <w:r w:rsidR="00697801">
        <w:t xml:space="preserve"> oil and gas </w:t>
      </w:r>
      <w:commentRangeStart w:id="143"/>
      <w:r w:rsidR="00697801">
        <w:t>commissions</w:t>
      </w:r>
      <w:commentRangeEnd w:id="143"/>
      <w:r w:rsidR="001159F8">
        <w:rPr>
          <w:rStyle w:val="CommentReference"/>
        </w:rPr>
        <w:commentReference w:id="143"/>
      </w:r>
      <w:r w:rsidR="00CF21BD">
        <w:t xml:space="preserve">, </w:t>
      </w:r>
      <w:r w:rsidR="00697801">
        <w:t xml:space="preserve">including project start dates and well locations.  </w:t>
      </w:r>
      <w:r w:rsidR="00CF21BD">
        <w:t>In theory, these records c</w:t>
      </w:r>
      <w:r w:rsidR="00FA0F23">
        <w:t>an</w:t>
      </w:r>
      <w:r w:rsidR="00CF21BD">
        <w:t xml:space="preserve"> </w:t>
      </w:r>
      <w:del w:id="144" w:author="Ya-Wei Li" w:date="2017-06-02T12:15:00Z">
        <w:r w:rsidR="00CF21BD" w:rsidDel="008D1F2D">
          <w:delText xml:space="preserve">be used to </w:delText>
        </w:r>
      </w:del>
      <w:del w:id="145" w:author="Ya-Wei Li" w:date="2017-06-01T14:12:00Z">
        <w:r w:rsidR="00FF7E75" w:rsidDel="00E33EC2">
          <w:delText>measure</w:delText>
        </w:r>
        <w:r w:rsidR="00CF21BD" w:rsidDel="00E33EC2">
          <w:delText xml:space="preserve"> </w:delText>
        </w:r>
      </w:del>
      <w:ins w:id="146" w:author="Ya-Wei Li" w:date="2017-06-01T14:12:00Z">
        <w:r w:rsidR="00E33EC2">
          <w:t xml:space="preserve">identify </w:t>
        </w:r>
      </w:ins>
      <w:r w:rsidR="00CF21BD">
        <w:t xml:space="preserve">the </w:t>
      </w:r>
      <w:r w:rsidR="00FA0F23">
        <w:t>number</w:t>
      </w:r>
      <w:r w:rsidR="00CF21BD">
        <w:t xml:space="preserve"> and location of disturbances within LPC habitat </w:t>
      </w:r>
      <w:ins w:id="147" w:author="Ya-Wei Li" w:date="2017-06-01T14:11:00Z">
        <w:r w:rsidR="00E33EC2">
          <w:t xml:space="preserve">from </w:t>
        </w:r>
      </w:ins>
      <w:del w:id="148" w:author="Ya-Wei Li" w:date="2017-06-01T14:11:00Z">
        <w:r w:rsidR="00CF21BD" w:rsidDel="00E33EC2">
          <w:delText xml:space="preserve">due to </w:delText>
        </w:r>
      </w:del>
      <w:r w:rsidR="00CF21BD">
        <w:t xml:space="preserve">oil and gas </w:t>
      </w:r>
      <w:ins w:id="149" w:author="Ya-Wei Li" w:date="2017-06-01T16:02:00Z">
        <w:r w:rsidR="001159F8">
          <w:t>activities</w:t>
        </w:r>
      </w:ins>
      <w:commentRangeStart w:id="150"/>
      <w:del w:id="151" w:author="Ya-Wei Li" w:date="2017-06-01T16:02:00Z">
        <w:r w:rsidR="00CF21BD" w:rsidDel="001159F8">
          <w:delText>drilling</w:delText>
        </w:r>
      </w:del>
      <w:commentRangeEnd w:id="150"/>
      <w:r w:rsidR="001159F8">
        <w:rPr>
          <w:rStyle w:val="CommentReference"/>
        </w:rPr>
        <w:commentReference w:id="150"/>
      </w:r>
      <w:r w:rsidR="00CF21BD">
        <w:t xml:space="preserve">.  </w:t>
      </w:r>
      <w:r w:rsidR="00FA0F23">
        <w:t xml:space="preserve">We obtained </w:t>
      </w:r>
      <w:r w:rsidR="002B292A">
        <w:t>all</w:t>
      </w:r>
      <w:r w:rsidR="00FA0F23">
        <w:t xml:space="preserve"> records</w:t>
      </w:r>
      <w:r w:rsidR="002B292A">
        <w:t xml:space="preserve"> (378)</w:t>
      </w:r>
      <w:r w:rsidR="00FA0F23">
        <w:t xml:space="preserve"> of</w:t>
      </w:r>
      <w:r w:rsidR="004C51ED">
        <w:t xml:space="preserve"> new wells reported </w:t>
      </w:r>
      <w:ins w:id="152" w:author="Ya-Wei Li" w:date="2017-06-20T14:49:00Z">
        <w:r w:rsidR="00D33B40">
          <w:t xml:space="preserve">between </w:t>
        </w:r>
      </w:ins>
      <w:del w:id="153" w:author="Ya-Wei Li" w:date="2017-06-20T14:49:00Z">
        <w:r w:rsidR="004C51ED" w:rsidDel="00D33B40">
          <w:delText>after</w:delText>
        </w:r>
        <w:r w:rsidR="006F1A19" w:rsidDel="00D33B40">
          <w:delText xml:space="preserve"> </w:delText>
        </w:r>
      </w:del>
      <w:r w:rsidR="006F1A19">
        <w:t>September 1</w:t>
      </w:r>
      <w:ins w:id="154" w:author="Ya-Wei Li" w:date="2017-06-20T14:49:00Z">
        <w:r w:rsidR="00D33B40">
          <w:t>, 2015 and [insert end date]</w:t>
        </w:r>
      </w:ins>
      <w:del w:id="155" w:author="Ya-Wei Li" w:date="2017-06-20T14:49:00Z">
        <w:r w:rsidR="006F1A19" w:rsidRPr="006F1A19" w:rsidDel="00D33B40">
          <w:rPr>
            <w:vertAlign w:val="superscript"/>
          </w:rPr>
          <w:delText>st</w:delText>
        </w:r>
        <w:r w:rsidR="006F1A19" w:rsidDel="00D33B40">
          <w:delText xml:space="preserve"> </w:delText>
        </w:r>
      </w:del>
      <w:del w:id="156" w:author="Ya-Wei Li" w:date="2017-06-01T14:11:00Z">
        <w:r w:rsidR="006F1A19" w:rsidDel="00E33EC2">
          <w:delText xml:space="preserve">2015 located </w:delText>
        </w:r>
      </w:del>
      <w:ins w:id="157" w:author="Ya-Wei Li" w:date="2017-06-20T14:49:00Z">
        <w:r w:rsidR="00D33B40">
          <w:t xml:space="preserve"> </w:t>
        </w:r>
      </w:ins>
      <w:r w:rsidR="006F1A19">
        <w:t>within LPC range</w:t>
      </w:r>
      <w:ins w:id="158" w:author="Ya-Wei Li" w:date="2017-06-01T16:02:00Z">
        <w:r w:rsidR="001159F8">
          <w:t xml:space="preserve">.  </w:t>
        </w:r>
      </w:ins>
    </w:p>
    <w:p w14:paraId="0DF04143" w14:textId="77777777" w:rsidR="00697801" w:rsidRDefault="001159F8">
      <w:pPr>
        <w:pPrChange w:id="159" w:author="Ya-Wei Li" w:date="2017-06-20T14:49:00Z">
          <w:pPr>
            <w:ind w:firstLine="720"/>
          </w:pPr>
        </w:pPrChange>
      </w:pPr>
      <w:ins w:id="160" w:author="Ya-Wei Li" w:date="2017-06-01T16:02:00Z">
        <w:r>
          <w:t>We then</w:t>
        </w:r>
      </w:ins>
      <w:ins w:id="161" w:author="Ya-Wei Li" w:date="2017-06-02T12:17:00Z">
        <w:r w:rsidR="008D1F2D">
          <w:t xml:space="preserve"> used satellite images to</w:t>
        </w:r>
      </w:ins>
      <w:ins w:id="162" w:author="Ya-Wei Li" w:date="2017-06-01T16:02:00Z">
        <w:r>
          <w:t xml:space="preserve"> </w:t>
        </w:r>
      </w:ins>
      <w:ins w:id="163" w:author="Ya-Wei Li" w:date="2017-06-02T12:16:00Z">
        <w:r w:rsidR="008D1F2D">
          <w:t>verif</w:t>
        </w:r>
      </w:ins>
      <w:ins w:id="164" w:author="Ya-Wei Li" w:date="2017-06-02T12:17:00Z">
        <w:r w:rsidR="008D1F2D">
          <w:t>y</w:t>
        </w:r>
      </w:ins>
      <w:ins w:id="165" w:author="Ya-Wei Li" w:date="2017-06-02T12:16:00Z">
        <w:r w:rsidR="008D1F2D">
          <w:t xml:space="preserve"> whether each well actually existed</w:t>
        </w:r>
      </w:ins>
      <w:ins w:id="166" w:author="Ya-Wei Li" w:date="2017-06-02T12:17:00Z">
        <w:r w:rsidR="008D1F2D">
          <w:t xml:space="preserve">.  </w:t>
        </w:r>
      </w:ins>
      <w:ins w:id="167" w:author="Ya-Wei Li" w:date="2017-06-02T12:18:00Z">
        <w:r w:rsidR="008D1F2D">
          <w:t xml:space="preserve">We </w:t>
        </w:r>
      </w:ins>
      <w:ins w:id="168" w:author="Ya-Wei Li" w:date="2017-06-02T12:17:00Z">
        <w:r w:rsidR="008D1F2D">
          <w:t xml:space="preserve">first </w:t>
        </w:r>
      </w:ins>
      <w:ins w:id="169" w:author="Ya-Wei Li" w:date="2017-06-02T12:18:00Z">
        <w:r w:rsidR="008D1F2D">
          <w:t xml:space="preserve">had to </w:t>
        </w:r>
      </w:ins>
      <w:ins w:id="170" w:author="Ya-Wei Li" w:date="2017-06-01T17:44:00Z">
        <w:r w:rsidR="00226A93">
          <w:t>determine if satellite image</w:t>
        </w:r>
      </w:ins>
      <w:ins w:id="171" w:author="Ya-Wei Li" w:date="2017-06-02T10:11:00Z">
        <w:r w:rsidR="00EA49E3">
          <w:t>s</w:t>
        </w:r>
      </w:ins>
      <w:ins w:id="172" w:author="Ya-Wei Li" w:date="2017-06-01T17:44:00Z">
        <w:r w:rsidR="00226A93">
          <w:t xml:space="preserve"> w</w:t>
        </w:r>
      </w:ins>
      <w:ins w:id="173" w:author="Ya-Wei Li" w:date="2017-06-02T10:11:00Z">
        <w:r w:rsidR="00EA49E3">
          <w:t>ere</w:t>
        </w:r>
      </w:ins>
      <w:ins w:id="174" w:author="Ya-Wei Li" w:date="2017-06-01T17:44:00Z">
        <w:r w:rsidR="00226A93">
          <w:t xml:space="preserve"> available to verify the presence of each well.  For </w:t>
        </w:r>
      </w:ins>
      <w:del w:id="175" w:author="Ya-Wei Li" w:date="2017-06-01T16:03:00Z">
        <w:r w:rsidR="00FF7E75" w:rsidDel="001159F8">
          <w:delText xml:space="preserve">, and </w:delText>
        </w:r>
      </w:del>
      <w:del w:id="176" w:author="Ya-Wei Li" w:date="2017-06-01T17:44:00Z">
        <w:r w:rsidR="00FF7E75" w:rsidDel="00226A93">
          <w:delText>verif</w:delText>
        </w:r>
      </w:del>
      <w:del w:id="177" w:author="Ya-Wei Li" w:date="2017-06-01T16:03:00Z">
        <w:r w:rsidR="00FF7E75" w:rsidDel="001159F8">
          <w:delText xml:space="preserve">ied </w:delText>
        </w:r>
      </w:del>
      <w:del w:id="178" w:author="Ya-Wei Li" w:date="2017-06-01T17:44:00Z">
        <w:r w:rsidR="00FF7E75" w:rsidDel="00226A93">
          <w:delText>the</w:delText>
        </w:r>
      </w:del>
      <w:del w:id="179" w:author="Ya-Wei Li" w:date="2017-06-01T14:20:00Z">
        <w:r w:rsidR="00FF7E75" w:rsidDel="00921356">
          <w:delText xml:space="preserve"> construction </w:delText>
        </w:r>
      </w:del>
      <w:del w:id="180" w:author="Ya-Wei Li" w:date="2017-06-01T16:01:00Z">
        <w:r w:rsidR="00FF7E75" w:rsidDel="001159F8">
          <w:delText xml:space="preserve">of a </w:delText>
        </w:r>
      </w:del>
      <w:del w:id="181" w:author="Ya-Wei Li" w:date="2017-06-01T14:20:00Z">
        <w:r w:rsidR="00FF7E75" w:rsidDel="00921356">
          <w:delText xml:space="preserve">new </w:delText>
        </w:r>
      </w:del>
      <w:del w:id="182" w:author="Ya-Wei Li" w:date="2017-06-01T16:01:00Z">
        <w:r w:rsidR="00FF7E75" w:rsidDel="001159F8">
          <w:delText xml:space="preserve">well </w:delText>
        </w:r>
      </w:del>
      <w:del w:id="183" w:author="Ya-Wei Li" w:date="2017-06-01T17:44:00Z">
        <w:r w:rsidR="00FF7E75" w:rsidDel="00226A93">
          <w:delText xml:space="preserve">using </w:delText>
        </w:r>
      </w:del>
      <w:del w:id="184" w:author="Ya-Wei Li" w:date="2017-06-01T16:03:00Z">
        <w:r w:rsidR="00FF7E75" w:rsidDel="001159F8">
          <w:delText xml:space="preserve">before and after </w:delText>
        </w:r>
      </w:del>
      <w:del w:id="185" w:author="Ya-Wei Li" w:date="2017-06-01T17:44:00Z">
        <w:r w:rsidR="00FF7E75" w:rsidDel="00226A93">
          <w:delText xml:space="preserve">satellite imagery </w:delText>
        </w:r>
      </w:del>
      <w:ins w:id="186" w:author="Ya-Wei Li" w:date="2017-06-01T16:04:00Z">
        <w:r>
          <w:t>310 of the wells</w:t>
        </w:r>
      </w:ins>
      <w:ins w:id="187" w:author="Ya-Wei Li" w:date="2017-06-01T17:45:00Z">
        <w:r w:rsidR="00F767CE">
          <w:t>, we found useable images of the</w:t>
        </w:r>
      </w:ins>
      <w:ins w:id="188" w:author="Ya-Wei Li" w:date="2017-06-02T10:31:00Z">
        <w:r w:rsidR="00F767CE">
          <w:t>ir</w:t>
        </w:r>
      </w:ins>
      <w:ins w:id="189" w:author="Ya-Wei Li" w:date="2017-06-01T17:45:00Z">
        <w:r w:rsidR="00F767CE">
          <w:t xml:space="preserve"> </w:t>
        </w:r>
      </w:ins>
      <w:ins w:id="190" w:author="Ya-Wei Li" w:date="2017-06-02T10:28:00Z">
        <w:r w:rsidR="00F767CE">
          <w:t>reported location</w:t>
        </w:r>
      </w:ins>
      <w:ins w:id="191" w:author="Ya-Wei Li" w:date="2017-06-01T17:45:00Z">
        <w:r w:rsidR="00226A93">
          <w:t xml:space="preserve">.  For the </w:t>
        </w:r>
      </w:ins>
      <w:ins w:id="192" w:author="Ya-Wei Li" w:date="2017-06-01T16:06:00Z">
        <w:r>
          <w:t>remaining 68 wells</w:t>
        </w:r>
      </w:ins>
      <w:ins w:id="193" w:author="Ya-Wei Li" w:date="2017-06-01T17:45:00Z">
        <w:r w:rsidR="00EA49E3">
          <w:t>, all</w:t>
        </w:r>
        <w:r w:rsidR="00226A93">
          <w:t xml:space="preserve"> images were u</w:t>
        </w:r>
      </w:ins>
      <w:ins w:id="194" w:author="Ya-Wei Li" w:date="2017-06-01T17:09:00Z">
        <w:r w:rsidR="00DA0EB0">
          <w:t xml:space="preserve">nusable because they </w:t>
        </w:r>
      </w:ins>
      <w:ins w:id="195" w:author="Ya-Wei Li" w:date="2017-06-01T16:09:00Z">
        <w:r>
          <w:t xml:space="preserve">captured </w:t>
        </w:r>
      </w:ins>
      <w:ins w:id="196" w:author="Ya-Wei Li" w:date="2017-06-01T17:08:00Z">
        <w:r w:rsidR="00DA0EB0">
          <w:t>too many clouds</w:t>
        </w:r>
      </w:ins>
      <w:del w:id="197" w:author="Ya-Wei Li" w:date="2017-06-01T17:09:00Z">
        <w:r w:rsidR="00FF7E75" w:rsidDel="00DA0EB0">
          <w:delText>where available</w:delText>
        </w:r>
      </w:del>
      <w:r w:rsidR="00CF21BD">
        <w:t xml:space="preserve">.  </w:t>
      </w:r>
      <w:ins w:id="198" w:author="Ya-Wei Li" w:date="2017-06-01T14:20:00Z">
        <w:r w:rsidR="00921356">
          <w:t>Of th</w:t>
        </w:r>
      </w:ins>
      <w:ins w:id="199" w:author="Ya-Wei Li" w:date="2017-06-02T10:36:00Z">
        <w:r w:rsidR="00635696">
          <w:t>os</w:t>
        </w:r>
      </w:ins>
      <w:ins w:id="200" w:author="Ya-Wei Li" w:date="2017-06-01T14:20:00Z">
        <w:r w:rsidR="00921356">
          <w:t xml:space="preserve">e 310 wells, </w:t>
        </w:r>
      </w:ins>
      <w:ins w:id="201" w:author="Ya-Wei Li" w:date="2017-06-01T14:21:00Z">
        <w:r w:rsidR="00921356">
          <w:t xml:space="preserve">we found that only 178 (57%) </w:t>
        </w:r>
      </w:ins>
      <w:ins w:id="202" w:author="Ya-Wei Li" w:date="2017-06-02T10:12:00Z">
        <w:r w:rsidR="00EA49E3">
          <w:t xml:space="preserve">actually </w:t>
        </w:r>
      </w:ins>
      <w:ins w:id="203" w:author="Ya-Wei Li" w:date="2017-06-01T17:45:00Z">
        <w:r w:rsidR="00226A93">
          <w:t>existed</w:t>
        </w:r>
      </w:ins>
      <w:ins w:id="204" w:author="Ya-Wei Li" w:date="2017-06-01T17:47:00Z">
        <w:r w:rsidR="00226A93">
          <w:t>—</w:t>
        </w:r>
      </w:ins>
      <w:ins w:id="205" w:author="Ya-Wei Li" w:date="2017-06-01T17:45:00Z">
        <w:r w:rsidR="00226A93">
          <w:t xml:space="preserve">meaning </w:t>
        </w:r>
      </w:ins>
      <w:ins w:id="206" w:author="Ya-Wei Li" w:date="2017-06-01T17:47:00Z">
        <w:r w:rsidR="00226A93">
          <w:t>the image</w:t>
        </w:r>
      </w:ins>
      <w:ins w:id="207" w:author="Ya-Wei Li" w:date="2017-06-02T10:12:00Z">
        <w:r w:rsidR="00EA49E3">
          <w:t>s</w:t>
        </w:r>
      </w:ins>
      <w:ins w:id="208" w:author="Ya-Wei Li" w:date="2017-06-01T17:47:00Z">
        <w:r w:rsidR="00226A93">
          <w:t xml:space="preserve"> showed a well</w:t>
        </w:r>
      </w:ins>
      <w:del w:id="209" w:author="Ya-Wei Li" w:date="2017-06-01T17:48:00Z">
        <w:r w:rsidR="00F822AB" w:rsidDel="00226A93">
          <w:delText>Satellite images revealed new wells</w:delText>
        </w:r>
      </w:del>
      <w:r w:rsidR="00F822AB">
        <w:t xml:space="preserve"> within 500</w:t>
      </w:r>
      <w:ins w:id="210" w:author="Ya-Wei Li" w:date="2017-06-20T14:50:00Z">
        <w:r w:rsidR="00D33B40">
          <w:t xml:space="preserve"> </w:t>
        </w:r>
      </w:ins>
      <w:r w:rsidR="00F822AB">
        <w:t xml:space="preserve">m of </w:t>
      </w:r>
      <w:ins w:id="211" w:author="Ya-Wei Li" w:date="2017-06-01T17:48:00Z">
        <w:r w:rsidR="00226A93">
          <w:t xml:space="preserve">the </w:t>
        </w:r>
      </w:ins>
      <w:del w:id="212" w:author="Ya-Wei Li" w:date="2017-06-01T17:48:00Z">
        <w:r w:rsidR="00F822AB" w:rsidDel="00226A93">
          <w:delText xml:space="preserve">reported </w:delText>
        </w:r>
      </w:del>
      <w:r w:rsidR="00F822AB">
        <w:t>location</w:t>
      </w:r>
      <w:ins w:id="213" w:author="Ya-Wei Li" w:date="2017-06-01T17:48:00Z">
        <w:r w:rsidR="00226A93">
          <w:t xml:space="preserve"> reported in the state records</w:t>
        </w:r>
      </w:ins>
      <w:del w:id="214" w:author="Ya-Wei Li" w:date="2017-06-01T17:48:00Z">
        <w:r w:rsidR="00F822AB" w:rsidDel="00226A93">
          <w:delText xml:space="preserve">s for </w:delText>
        </w:r>
      </w:del>
      <w:del w:id="215" w:author="Ya-Wei Li" w:date="2017-06-01T14:21:00Z">
        <w:r w:rsidR="00F822AB" w:rsidDel="00921356">
          <w:delText>o</w:delText>
        </w:r>
        <w:r w:rsidR="00CF21BD" w:rsidDel="00921356">
          <w:delText xml:space="preserve">nly </w:delText>
        </w:r>
        <w:r w:rsidR="006F1A19" w:rsidDel="00921356">
          <w:delText xml:space="preserve">178 </w:delText>
        </w:r>
        <w:r w:rsidR="00FF7E75" w:rsidDel="00921356">
          <w:delText>records</w:delText>
        </w:r>
        <w:r w:rsidR="00CF21BD" w:rsidDel="00921356">
          <w:delText xml:space="preserve"> </w:delText>
        </w:r>
        <w:r w:rsidR="00FF7E75" w:rsidDel="00921356">
          <w:delText xml:space="preserve">(57%) </w:delText>
        </w:r>
        <w:r w:rsidR="00F822AB" w:rsidDel="00921356">
          <w:delText xml:space="preserve">of </w:delText>
        </w:r>
        <w:r w:rsidR="005C67B3" w:rsidDel="00921356">
          <w:delText>310</w:delText>
        </w:r>
        <w:r w:rsidR="00FF7E75" w:rsidDel="00921356">
          <w:delText xml:space="preserve"> </w:delText>
        </w:r>
      </w:del>
      <w:del w:id="216" w:author="Ya-Wei Li" w:date="2017-06-01T17:48:00Z">
        <w:r w:rsidR="005C67B3" w:rsidDel="00226A93">
          <w:delText xml:space="preserve">that </w:delText>
        </w:r>
        <w:r w:rsidR="00FF7E75" w:rsidDel="00226A93">
          <w:delText>we</w:delText>
        </w:r>
        <w:r w:rsidR="00CF21BD" w:rsidDel="00226A93">
          <w:delText xml:space="preserve"> </w:delText>
        </w:r>
        <w:r w:rsidR="005C67B3" w:rsidDel="00226A93">
          <w:delText xml:space="preserve">could </w:delText>
        </w:r>
        <w:r w:rsidR="00CF21BD" w:rsidDel="00226A93">
          <w:delText>inspect</w:delText>
        </w:r>
      </w:del>
      <w:r w:rsidR="00CC421C">
        <w:t xml:space="preserve"> (Table 1)</w:t>
      </w:r>
      <w:r w:rsidR="006F1A19">
        <w:t>.</w:t>
      </w:r>
      <w:ins w:id="217" w:author="Ya-Wei Li" w:date="2017-06-01T17:48:00Z">
        <w:r w:rsidR="00226A93">
          <w:t xml:space="preserve">  </w:t>
        </w:r>
      </w:ins>
      <w:ins w:id="218" w:author="Ya-Wei Li" w:date="2017-06-01T17:51:00Z">
        <w:r w:rsidR="00226A93">
          <w:t>If a well appeared more than 500</w:t>
        </w:r>
      </w:ins>
      <w:ins w:id="219" w:author="Ya-Wei Li" w:date="2017-06-20T14:50:00Z">
        <w:r w:rsidR="00D33B40">
          <w:t xml:space="preserve"> </w:t>
        </w:r>
      </w:ins>
      <w:ins w:id="220" w:author="Ya-Wei Li" w:date="2017-06-01T17:51:00Z">
        <w:r w:rsidR="00226A93">
          <w:t>m from its reported location, our confidence was low that it represented the reported well</w:t>
        </w:r>
      </w:ins>
      <w:ins w:id="221" w:author="Ya-Wei Li" w:date="2017-06-01T17:52:00Z">
        <w:r w:rsidR="00226A93">
          <w:t>.</w:t>
        </w:r>
      </w:ins>
      <w:ins w:id="222" w:author="Ya-Wei Li" w:date="2017-06-01T17:48:00Z">
        <w:r w:rsidR="00226A93">
          <w:t xml:space="preserve"> </w:t>
        </w:r>
      </w:ins>
      <w:r w:rsidR="002E4A27">
        <w:t xml:space="preserve"> </w:t>
      </w:r>
    </w:p>
    <w:p w14:paraId="55046EBF" w14:textId="77777777" w:rsidR="00CC421C" w:rsidRPr="000267F8" w:rsidRDefault="00CC421C" w:rsidP="00CC421C">
      <w:pPr>
        <w:pStyle w:val="Caption"/>
        <w:keepNext/>
        <w:rPr>
          <w:color w:val="auto"/>
          <w:sz w:val="20"/>
          <w:szCs w:val="20"/>
        </w:rPr>
      </w:pPr>
      <w:r w:rsidRPr="000267F8">
        <w:rPr>
          <w:b/>
          <w:color w:val="auto"/>
          <w:sz w:val="20"/>
          <w:szCs w:val="20"/>
        </w:rPr>
        <w:t xml:space="preserve">Table </w:t>
      </w:r>
      <w:r w:rsidRPr="000267F8">
        <w:rPr>
          <w:b/>
          <w:color w:val="auto"/>
          <w:sz w:val="20"/>
          <w:szCs w:val="20"/>
        </w:rPr>
        <w:fldChar w:fldCharType="begin"/>
      </w:r>
      <w:r w:rsidRPr="000267F8">
        <w:rPr>
          <w:b/>
          <w:color w:val="auto"/>
          <w:sz w:val="20"/>
          <w:szCs w:val="20"/>
        </w:rPr>
        <w:instrText xml:space="preserve"> SEQ Table \* ARABIC </w:instrText>
      </w:r>
      <w:r w:rsidRPr="000267F8">
        <w:rPr>
          <w:b/>
          <w:color w:val="auto"/>
          <w:sz w:val="20"/>
          <w:szCs w:val="20"/>
        </w:rPr>
        <w:fldChar w:fldCharType="separate"/>
      </w:r>
      <w:r w:rsidRPr="000267F8">
        <w:rPr>
          <w:b/>
          <w:noProof/>
          <w:color w:val="auto"/>
          <w:sz w:val="20"/>
          <w:szCs w:val="20"/>
        </w:rPr>
        <w:t>1</w:t>
      </w:r>
      <w:r w:rsidRPr="000267F8">
        <w:rPr>
          <w:b/>
          <w:color w:val="auto"/>
          <w:sz w:val="20"/>
          <w:szCs w:val="20"/>
        </w:rPr>
        <w:fldChar w:fldCharType="end"/>
      </w:r>
      <w:ins w:id="223" w:author="Ya-Wei Li" w:date="2017-06-02T10:25:00Z">
        <w:r w:rsidR="00F767CE">
          <w:rPr>
            <w:b/>
            <w:color w:val="auto"/>
            <w:sz w:val="20"/>
            <w:szCs w:val="20"/>
          </w:rPr>
          <w:t>.</w:t>
        </w:r>
      </w:ins>
      <w:r w:rsidRPr="000267F8">
        <w:rPr>
          <w:color w:val="auto"/>
          <w:sz w:val="20"/>
          <w:szCs w:val="20"/>
        </w:rPr>
        <w:t xml:space="preserve"> </w:t>
      </w:r>
      <w:ins w:id="224" w:author="Ya-Wei Li" w:date="2017-06-02T10:25:00Z">
        <w:r w:rsidR="00F767CE">
          <w:rPr>
            <w:color w:val="auto"/>
            <w:sz w:val="20"/>
            <w:szCs w:val="20"/>
          </w:rPr>
          <w:t xml:space="preserve"> </w:t>
        </w:r>
      </w:ins>
      <w:r w:rsidR="000267F8" w:rsidRPr="000267F8">
        <w:rPr>
          <w:color w:val="auto"/>
          <w:sz w:val="20"/>
          <w:szCs w:val="20"/>
        </w:rPr>
        <w:t>Counts of new oil and gas wells</w:t>
      </w:r>
      <w:ins w:id="225" w:author="Ya-Wei Li" w:date="2017-06-20T14:51:00Z">
        <w:r w:rsidR="00D33B40">
          <w:rPr>
            <w:color w:val="auto"/>
            <w:sz w:val="20"/>
            <w:szCs w:val="20"/>
          </w:rPr>
          <w:t xml:space="preserve"> within LPC range that were</w:t>
        </w:r>
      </w:ins>
      <w:r w:rsidR="000267F8" w:rsidRPr="000267F8">
        <w:rPr>
          <w:color w:val="auto"/>
          <w:sz w:val="20"/>
          <w:szCs w:val="20"/>
        </w:rPr>
        <w:t xml:space="preserve"> reported by state oil and gas commissions constructed </w:t>
      </w:r>
      <w:ins w:id="226" w:author="Ya-Wei Li" w:date="2017-06-20T14:50:00Z">
        <w:r w:rsidR="00D33B40">
          <w:rPr>
            <w:color w:val="auto"/>
            <w:sz w:val="20"/>
            <w:szCs w:val="20"/>
          </w:rPr>
          <w:t>between</w:t>
        </w:r>
      </w:ins>
      <w:del w:id="227" w:author="Ya-Wei Li" w:date="2017-06-20T14:50:00Z">
        <w:r w:rsidR="000267F8" w:rsidRPr="000267F8" w:rsidDel="00D33B40">
          <w:rPr>
            <w:color w:val="auto"/>
            <w:sz w:val="20"/>
            <w:szCs w:val="20"/>
          </w:rPr>
          <w:delText>after</w:delText>
        </w:r>
      </w:del>
      <w:r w:rsidR="000267F8" w:rsidRPr="000267F8">
        <w:rPr>
          <w:color w:val="auto"/>
          <w:sz w:val="20"/>
          <w:szCs w:val="20"/>
        </w:rPr>
        <w:t xml:space="preserve"> September 1</w:t>
      </w:r>
      <w:del w:id="228" w:author="Ya-Wei Li" w:date="2017-06-02T10:25:00Z">
        <w:r w:rsidR="000267F8" w:rsidRPr="000267F8" w:rsidDel="00F767CE">
          <w:rPr>
            <w:color w:val="auto"/>
            <w:sz w:val="20"/>
            <w:szCs w:val="20"/>
            <w:vertAlign w:val="superscript"/>
          </w:rPr>
          <w:delText>st</w:delText>
        </w:r>
      </w:del>
      <w:r w:rsidR="000267F8" w:rsidRPr="000267F8">
        <w:rPr>
          <w:color w:val="auto"/>
          <w:sz w:val="20"/>
          <w:szCs w:val="20"/>
        </w:rPr>
        <w:t>, 2015</w:t>
      </w:r>
      <w:del w:id="229" w:author="Ya-Wei Li" w:date="2017-06-02T10:25:00Z">
        <w:r w:rsidR="000267F8" w:rsidRPr="000267F8" w:rsidDel="00F767CE">
          <w:rPr>
            <w:color w:val="auto"/>
            <w:sz w:val="20"/>
            <w:szCs w:val="20"/>
          </w:rPr>
          <w:delText>,</w:delText>
        </w:r>
      </w:del>
      <w:r w:rsidR="000267F8" w:rsidRPr="000267F8">
        <w:rPr>
          <w:color w:val="auto"/>
          <w:sz w:val="20"/>
          <w:szCs w:val="20"/>
        </w:rPr>
        <w:t xml:space="preserve"> and</w:t>
      </w:r>
      <w:ins w:id="230" w:author="Ya-Wei Li" w:date="2017-06-20T14:50:00Z">
        <w:r w:rsidR="00D33B40">
          <w:rPr>
            <w:color w:val="auto"/>
            <w:sz w:val="20"/>
            <w:szCs w:val="20"/>
          </w:rPr>
          <w:t xml:space="preserve"> [insert end date]</w:t>
        </w:r>
      </w:ins>
      <w:del w:id="231" w:author="Ya-Wei Li" w:date="2017-06-20T14:51:00Z">
        <w:r w:rsidR="000267F8" w:rsidRPr="000267F8" w:rsidDel="00D33B40">
          <w:rPr>
            <w:color w:val="auto"/>
            <w:sz w:val="20"/>
            <w:szCs w:val="20"/>
          </w:rPr>
          <w:delText xml:space="preserve"> located within </w:delText>
        </w:r>
      </w:del>
      <w:del w:id="232" w:author="Ya-Wei Li" w:date="2017-06-02T10:25:00Z">
        <w:r w:rsidR="000267F8" w:rsidRPr="000267F8" w:rsidDel="00F767CE">
          <w:rPr>
            <w:color w:val="auto"/>
            <w:sz w:val="20"/>
            <w:szCs w:val="20"/>
          </w:rPr>
          <w:delText>L</w:delText>
        </w:r>
      </w:del>
      <w:del w:id="233" w:author="Ya-Wei Li" w:date="2017-06-20T14:51:00Z">
        <w:r w:rsidR="000267F8" w:rsidRPr="000267F8" w:rsidDel="00D33B40">
          <w:rPr>
            <w:color w:val="auto"/>
            <w:sz w:val="20"/>
            <w:szCs w:val="20"/>
          </w:rPr>
          <w:delText>esser prairie-chicken range</w:delText>
        </w:r>
      </w:del>
      <w:r w:rsidR="000267F8" w:rsidRPr="000267F8">
        <w:rPr>
          <w:color w:val="auto"/>
          <w:sz w:val="20"/>
          <w:szCs w:val="20"/>
        </w:rPr>
        <w:t xml:space="preserve">.  </w:t>
      </w:r>
      <w:ins w:id="234" w:author="Ya-Wei Li" w:date="2017-06-20T14:51:00Z">
        <w:r w:rsidR="00D33B40">
          <w:rPr>
            <w:color w:val="auto"/>
            <w:sz w:val="20"/>
            <w:szCs w:val="20"/>
          </w:rPr>
          <w:t>‘</w:t>
        </w:r>
      </w:ins>
      <w:r w:rsidR="000267F8" w:rsidRPr="000267F8">
        <w:rPr>
          <w:color w:val="auto"/>
          <w:sz w:val="20"/>
          <w:szCs w:val="20"/>
        </w:rPr>
        <w:t>Inspected</w:t>
      </w:r>
      <w:ins w:id="235" w:author="Ya-Wei Li" w:date="2017-06-20T14:51:00Z">
        <w:r w:rsidR="00D33B40">
          <w:rPr>
            <w:color w:val="auto"/>
            <w:sz w:val="20"/>
            <w:szCs w:val="20"/>
          </w:rPr>
          <w:t>’</w:t>
        </w:r>
      </w:ins>
      <w:r w:rsidR="000267F8" w:rsidRPr="000267F8">
        <w:rPr>
          <w:color w:val="auto"/>
          <w:sz w:val="20"/>
          <w:szCs w:val="20"/>
        </w:rPr>
        <w:t xml:space="preserve"> wells were those </w:t>
      </w:r>
      <w:del w:id="236" w:author="Ya-Wei Li" w:date="2017-06-01T14:18:00Z">
        <w:r w:rsidR="000267F8" w:rsidRPr="000267F8" w:rsidDel="00921356">
          <w:rPr>
            <w:color w:val="auto"/>
            <w:sz w:val="20"/>
            <w:szCs w:val="20"/>
          </w:rPr>
          <w:delText xml:space="preserve">locations </w:delText>
        </w:r>
      </w:del>
      <w:ins w:id="237" w:author="Ya-Wei Li" w:date="2017-06-02T10:26:00Z">
        <w:r w:rsidR="00F767CE">
          <w:rPr>
            <w:color w:val="auto"/>
            <w:sz w:val="20"/>
            <w:szCs w:val="20"/>
          </w:rPr>
          <w:t xml:space="preserve">for which </w:t>
        </w:r>
      </w:ins>
      <w:ins w:id="238" w:author="Ya-Wei Li" w:date="2017-06-01T14:17:00Z">
        <w:r w:rsidR="00921356">
          <w:rPr>
            <w:color w:val="auto"/>
            <w:sz w:val="20"/>
            <w:szCs w:val="20"/>
          </w:rPr>
          <w:t xml:space="preserve">we </w:t>
        </w:r>
      </w:ins>
      <w:del w:id="239" w:author="Ya-Wei Li" w:date="2017-06-01T14:17:00Z">
        <w:r w:rsidR="000267F8" w:rsidRPr="000267F8" w:rsidDel="00921356">
          <w:rPr>
            <w:color w:val="auto"/>
            <w:sz w:val="20"/>
            <w:szCs w:val="20"/>
          </w:rPr>
          <w:delText>able to</w:delText>
        </w:r>
      </w:del>
      <w:ins w:id="240" w:author="Ya-Wei Li" w:date="2017-06-02T10:26:00Z">
        <w:r w:rsidR="00F767CE">
          <w:rPr>
            <w:color w:val="auto"/>
            <w:sz w:val="20"/>
            <w:szCs w:val="20"/>
          </w:rPr>
          <w:t xml:space="preserve">found usable satellite images.  </w:t>
        </w:r>
      </w:ins>
      <w:ins w:id="241" w:author="Ya-Wei Li" w:date="2017-06-02T10:36:00Z">
        <w:r w:rsidR="00635696">
          <w:rPr>
            <w:color w:val="auto"/>
            <w:sz w:val="20"/>
            <w:szCs w:val="20"/>
          </w:rPr>
          <w:t>Of those</w:t>
        </w:r>
      </w:ins>
      <w:ins w:id="242" w:author="Ya-Wei Li" w:date="2017-06-02T10:37:00Z">
        <w:r w:rsidR="00635696">
          <w:rPr>
            <w:color w:val="auto"/>
            <w:sz w:val="20"/>
            <w:szCs w:val="20"/>
          </w:rPr>
          <w:t xml:space="preserve"> </w:t>
        </w:r>
      </w:ins>
      <w:ins w:id="243" w:author="Ya-Wei Li" w:date="2017-06-02T10:36:00Z">
        <w:r w:rsidR="00635696">
          <w:rPr>
            <w:color w:val="auto"/>
            <w:sz w:val="20"/>
            <w:szCs w:val="20"/>
          </w:rPr>
          <w:t>wells,</w:t>
        </w:r>
      </w:ins>
      <w:ins w:id="244" w:author="Ya-Wei Li" w:date="2017-06-02T10:37:00Z">
        <w:r w:rsidR="00635696">
          <w:rPr>
            <w:color w:val="auto"/>
            <w:sz w:val="20"/>
            <w:szCs w:val="20"/>
          </w:rPr>
          <w:t xml:space="preserve"> only the “detected” ones actually existed according to satellite images</w:t>
        </w:r>
      </w:ins>
      <w:del w:id="245" w:author="Ya-Wei Li" w:date="2017-06-02T10:38:00Z">
        <w:r w:rsidR="000267F8" w:rsidRPr="000267F8" w:rsidDel="00635696">
          <w:rPr>
            <w:color w:val="auto"/>
            <w:sz w:val="20"/>
            <w:szCs w:val="20"/>
          </w:rPr>
          <w:delText xml:space="preserve"> </w:delText>
        </w:r>
      </w:del>
      <w:del w:id="246" w:author="Ya-Wei Li" w:date="2017-06-01T14:17:00Z">
        <w:r w:rsidR="000267F8" w:rsidRPr="000267F8" w:rsidDel="00921356">
          <w:rPr>
            <w:color w:val="auto"/>
            <w:sz w:val="20"/>
            <w:szCs w:val="20"/>
          </w:rPr>
          <w:delText xml:space="preserve">be </w:delText>
        </w:r>
      </w:del>
      <w:del w:id="247" w:author="Ya-Wei Li" w:date="2017-06-02T10:38:00Z">
        <w:r w:rsidR="000267F8" w:rsidRPr="000267F8" w:rsidDel="00635696">
          <w:rPr>
            <w:color w:val="auto"/>
            <w:sz w:val="20"/>
            <w:szCs w:val="20"/>
          </w:rPr>
          <w:delText>examine</w:delText>
        </w:r>
      </w:del>
      <w:del w:id="248" w:author="Ya-Wei Li" w:date="2017-06-01T14:17:00Z">
        <w:r w:rsidR="000267F8" w:rsidRPr="000267F8" w:rsidDel="00921356">
          <w:rPr>
            <w:color w:val="auto"/>
            <w:sz w:val="20"/>
            <w:szCs w:val="20"/>
          </w:rPr>
          <w:delText>d</w:delText>
        </w:r>
      </w:del>
      <w:del w:id="249" w:author="Ya-Wei Li" w:date="2017-06-02T10:38:00Z">
        <w:r w:rsidR="000267F8" w:rsidRPr="000267F8" w:rsidDel="00635696">
          <w:rPr>
            <w:color w:val="auto"/>
            <w:sz w:val="20"/>
            <w:szCs w:val="20"/>
          </w:rPr>
          <w:delText xml:space="preserve"> using satellite data, of which we report the number, and percent, of </w:delText>
        </w:r>
        <w:r w:rsidR="004C51ED" w:rsidDel="00635696">
          <w:rPr>
            <w:color w:val="auto"/>
            <w:sz w:val="20"/>
            <w:szCs w:val="20"/>
          </w:rPr>
          <w:delText xml:space="preserve">these </w:delText>
        </w:r>
        <w:r w:rsidR="000267F8" w:rsidRPr="000267F8" w:rsidDel="00635696">
          <w:rPr>
            <w:color w:val="auto"/>
            <w:sz w:val="20"/>
            <w:szCs w:val="20"/>
          </w:rPr>
          <w:delText>locations at which new wells were visible (detected)</w:delText>
        </w:r>
      </w:del>
      <w:r w:rsidR="000267F8" w:rsidRPr="000267F8">
        <w:rPr>
          <w:color w:val="auto"/>
          <w:sz w:val="20"/>
          <w:szCs w:val="20"/>
        </w:rPr>
        <w:t>.</w:t>
      </w:r>
    </w:p>
    <w:tbl>
      <w:tblPr>
        <w:tblW w:w="9260" w:type="dxa"/>
        <w:tblCellMar>
          <w:left w:w="0" w:type="dxa"/>
          <w:right w:w="0" w:type="dxa"/>
        </w:tblCellMar>
        <w:tblLook w:val="0420" w:firstRow="1" w:lastRow="0" w:firstColumn="0" w:lastColumn="0" w:noHBand="0" w:noVBand="1"/>
      </w:tblPr>
      <w:tblGrid>
        <w:gridCol w:w="1160"/>
        <w:gridCol w:w="1890"/>
        <w:gridCol w:w="1980"/>
        <w:gridCol w:w="2160"/>
        <w:gridCol w:w="2070"/>
      </w:tblGrid>
      <w:tr w:rsidR="00CF21BD" w:rsidRPr="00CF21BD" w14:paraId="21313F9D" w14:textId="77777777" w:rsidTr="006F1A19">
        <w:trPr>
          <w:trHeight w:val="18"/>
        </w:trPr>
        <w:tc>
          <w:tcPr>
            <w:tcW w:w="116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14:paraId="26197333" w14:textId="77777777" w:rsidR="00CF21BD" w:rsidRPr="00CF21BD" w:rsidRDefault="00CF21BD" w:rsidP="00CF21BD">
            <w:r w:rsidRPr="00CF21BD">
              <w:rPr>
                <w:b/>
                <w:bCs/>
              </w:rPr>
              <w:t>STATE</w:t>
            </w:r>
          </w:p>
        </w:tc>
        <w:tc>
          <w:tcPr>
            <w:tcW w:w="189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14:paraId="39652EE3" w14:textId="77777777" w:rsidR="00CF21BD" w:rsidRPr="00CF21BD" w:rsidRDefault="00CF21BD" w:rsidP="00CF21BD">
            <w:r>
              <w:rPr>
                <w:b/>
                <w:bCs/>
              </w:rPr>
              <w:t xml:space="preserve">Wells </w:t>
            </w:r>
            <w:r w:rsidRPr="00CF21BD">
              <w:rPr>
                <w:b/>
                <w:bCs/>
              </w:rPr>
              <w:t>Reported</w:t>
            </w:r>
          </w:p>
        </w:tc>
        <w:tc>
          <w:tcPr>
            <w:tcW w:w="198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14:paraId="79C49F9D" w14:textId="77777777" w:rsidR="00CF21BD" w:rsidRPr="00CF21BD" w:rsidRDefault="00CF21BD" w:rsidP="00CF21BD">
            <w:r>
              <w:rPr>
                <w:b/>
                <w:bCs/>
              </w:rPr>
              <w:t xml:space="preserve">Wells </w:t>
            </w:r>
            <w:r w:rsidR="00FF7E75">
              <w:rPr>
                <w:b/>
                <w:bCs/>
              </w:rPr>
              <w:t>Inspected</w:t>
            </w:r>
          </w:p>
        </w:tc>
        <w:tc>
          <w:tcPr>
            <w:tcW w:w="216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14:paraId="072C527C" w14:textId="77777777" w:rsidR="00CF21BD" w:rsidRPr="00CF21BD" w:rsidRDefault="00CF21BD" w:rsidP="00CF21BD">
            <w:r>
              <w:rPr>
                <w:b/>
                <w:bCs/>
              </w:rPr>
              <w:t xml:space="preserve">New Wells </w:t>
            </w:r>
            <w:r w:rsidRPr="00CF21BD">
              <w:rPr>
                <w:b/>
                <w:bCs/>
              </w:rPr>
              <w:t>Detected</w:t>
            </w:r>
          </w:p>
        </w:tc>
        <w:tc>
          <w:tcPr>
            <w:tcW w:w="207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14:paraId="4A6509AE" w14:textId="77777777" w:rsidR="00CF21BD" w:rsidRPr="00CF21BD" w:rsidRDefault="006F1A19" w:rsidP="00CF21BD">
            <w:r>
              <w:rPr>
                <w:b/>
                <w:bCs/>
              </w:rPr>
              <w:t xml:space="preserve">Detection </w:t>
            </w:r>
            <w:r w:rsidR="00CF21BD" w:rsidRPr="00CF21BD">
              <w:rPr>
                <w:b/>
                <w:bCs/>
              </w:rPr>
              <w:t>Rate</w:t>
            </w:r>
          </w:p>
        </w:tc>
      </w:tr>
      <w:tr w:rsidR="00CF21BD" w:rsidRPr="00CF21BD" w14:paraId="4B50F7E1" w14:textId="77777777" w:rsidTr="006F1A19">
        <w:trPr>
          <w:trHeight w:val="336"/>
        </w:trPr>
        <w:tc>
          <w:tcPr>
            <w:tcW w:w="116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796236FC" w14:textId="77777777" w:rsidR="00CF21BD" w:rsidRPr="00CF21BD" w:rsidRDefault="00CF21BD" w:rsidP="00CF21BD">
            <w:r w:rsidRPr="00CF21BD">
              <w:t>CO</w:t>
            </w:r>
          </w:p>
        </w:tc>
        <w:tc>
          <w:tcPr>
            <w:tcW w:w="189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47E4504A" w14:textId="77777777" w:rsidR="00CF21BD" w:rsidRPr="00CF21BD" w:rsidRDefault="00CF21BD" w:rsidP="00CF21BD">
            <w:r w:rsidRPr="00CF21BD">
              <w:t>1</w:t>
            </w:r>
          </w:p>
        </w:tc>
        <w:tc>
          <w:tcPr>
            <w:tcW w:w="198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1CE912B5" w14:textId="77777777" w:rsidR="00CF21BD" w:rsidRPr="00CF21BD" w:rsidRDefault="00CF21BD" w:rsidP="00CF21BD">
            <w:r w:rsidRPr="00CF21BD">
              <w:t>1</w:t>
            </w:r>
          </w:p>
        </w:tc>
        <w:tc>
          <w:tcPr>
            <w:tcW w:w="216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347F6BD7" w14:textId="77777777" w:rsidR="00CF21BD" w:rsidRPr="00CF21BD" w:rsidRDefault="00CF21BD" w:rsidP="00CF21BD">
            <w:r w:rsidRPr="00CF21BD">
              <w:t>1</w:t>
            </w:r>
          </w:p>
        </w:tc>
        <w:tc>
          <w:tcPr>
            <w:tcW w:w="207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1758F8E4" w14:textId="77777777" w:rsidR="00CF21BD" w:rsidRPr="00CF21BD" w:rsidRDefault="00CF21BD" w:rsidP="00CF21BD">
            <w:r w:rsidRPr="00CF21BD">
              <w:t>100%</w:t>
            </w:r>
          </w:p>
        </w:tc>
      </w:tr>
      <w:tr w:rsidR="00CF21BD" w:rsidRPr="00CF21BD" w14:paraId="0CB29955" w14:textId="77777777" w:rsidTr="006F1A19">
        <w:trPr>
          <w:trHeight w:val="205"/>
        </w:trPr>
        <w:tc>
          <w:tcPr>
            <w:tcW w:w="1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7C423D4A" w14:textId="77777777" w:rsidR="00CF21BD" w:rsidRPr="00CF21BD" w:rsidRDefault="00CF21BD" w:rsidP="00CF21BD">
            <w:r w:rsidRPr="00CF21BD">
              <w:t>NM</w:t>
            </w:r>
          </w:p>
        </w:tc>
        <w:tc>
          <w:tcPr>
            <w:tcW w:w="189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143635D3" w14:textId="77777777" w:rsidR="00CF21BD" w:rsidRPr="00CF21BD" w:rsidRDefault="00CF21BD" w:rsidP="00CF21BD">
            <w:r w:rsidRPr="00CF21BD">
              <w:t>63</w:t>
            </w:r>
          </w:p>
        </w:tc>
        <w:tc>
          <w:tcPr>
            <w:tcW w:w="198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7EBB8F87" w14:textId="77777777" w:rsidR="00CF21BD" w:rsidRPr="00CF21BD" w:rsidRDefault="00CF21BD" w:rsidP="00CF21BD">
            <w:r w:rsidRPr="00CF21BD">
              <w:t>25</w:t>
            </w:r>
          </w:p>
        </w:tc>
        <w:tc>
          <w:tcPr>
            <w:tcW w:w="2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7C7E30DD" w14:textId="77777777" w:rsidR="00CF21BD" w:rsidRPr="00CF21BD" w:rsidRDefault="00CF21BD" w:rsidP="00CF21BD">
            <w:r w:rsidRPr="00CF21BD">
              <w:t>23</w:t>
            </w:r>
          </w:p>
        </w:tc>
        <w:tc>
          <w:tcPr>
            <w:tcW w:w="207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1025942F" w14:textId="77777777" w:rsidR="00CF21BD" w:rsidRPr="00CF21BD" w:rsidRDefault="00CF21BD" w:rsidP="00CF21BD">
            <w:r w:rsidRPr="00CF21BD">
              <w:t>92.0%</w:t>
            </w:r>
          </w:p>
        </w:tc>
      </w:tr>
      <w:tr w:rsidR="00CF21BD" w:rsidRPr="00CF21BD" w14:paraId="4B39871F" w14:textId="77777777" w:rsidTr="006F1A19">
        <w:trPr>
          <w:trHeight w:val="358"/>
        </w:trPr>
        <w:tc>
          <w:tcPr>
            <w:tcW w:w="116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3AB10595" w14:textId="77777777" w:rsidR="00CF21BD" w:rsidRPr="00CF21BD" w:rsidRDefault="00CF21BD" w:rsidP="00CF21BD">
            <w:r w:rsidRPr="00CF21BD">
              <w:t>TX</w:t>
            </w:r>
          </w:p>
        </w:tc>
        <w:tc>
          <w:tcPr>
            <w:tcW w:w="189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342FE558" w14:textId="77777777" w:rsidR="00CF21BD" w:rsidRPr="00CF21BD" w:rsidRDefault="00CF21BD" w:rsidP="00CF21BD">
            <w:r w:rsidRPr="00CF21BD">
              <w:t>132</w:t>
            </w:r>
          </w:p>
        </w:tc>
        <w:tc>
          <w:tcPr>
            <w:tcW w:w="198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2C7E2DFF" w14:textId="77777777" w:rsidR="00CF21BD" w:rsidRPr="00CF21BD" w:rsidRDefault="00CF21BD" w:rsidP="00CF21BD">
            <w:r w:rsidRPr="00CF21BD">
              <w:t>105</w:t>
            </w:r>
          </w:p>
        </w:tc>
        <w:tc>
          <w:tcPr>
            <w:tcW w:w="216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7FB75EFB" w14:textId="77777777" w:rsidR="00CF21BD" w:rsidRPr="00CF21BD" w:rsidRDefault="00CF21BD" w:rsidP="00CF21BD">
            <w:r w:rsidRPr="00CF21BD">
              <w:t>49</w:t>
            </w:r>
          </w:p>
        </w:tc>
        <w:tc>
          <w:tcPr>
            <w:tcW w:w="207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38C3D119" w14:textId="77777777" w:rsidR="00CF21BD" w:rsidRPr="00CF21BD" w:rsidRDefault="00CF21BD" w:rsidP="00CF21BD">
            <w:r w:rsidRPr="00CF21BD">
              <w:t>46.7%</w:t>
            </w:r>
          </w:p>
        </w:tc>
      </w:tr>
      <w:tr w:rsidR="00CF21BD" w:rsidRPr="00CF21BD" w14:paraId="19752F0B" w14:textId="77777777" w:rsidTr="006F1A19">
        <w:trPr>
          <w:trHeight w:val="331"/>
        </w:trPr>
        <w:tc>
          <w:tcPr>
            <w:tcW w:w="1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79017E55" w14:textId="77777777" w:rsidR="00CF21BD" w:rsidRPr="00CF21BD" w:rsidRDefault="00CF21BD" w:rsidP="00CF21BD">
            <w:r w:rsidRPr="00CF21BD">
              <w:t>KS</w:t>
            </w:r>
          </w:p>
        </w:tc>
        <w:tc>
          <w:tcPr>
            <w:tcW w:w="189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49588D6C" w14:textId="77777777" w:rsidR="00CF21BD" w:rsidRPr="00CF21BD" w:rsidRDefault="00CF21BD" w:rsidP="00CF21BD">
            <w:r w:rsidRPr="00CF21BD">
              <w:t>163</w:t>
            </w:r>
          </w:p>
        </w:tc>
        <w:tc>
          <w:tcPr>
            <w:tcW w:w="198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65363C87" w14:textId="77777777" w:rsidR="00CF21BD" w:rsidRPr="00CF21BD" w:rsidRDefault="00CF21BD" w:rsidP="00CF21BD">
            <w:r w:rsidRPr="00CF21BD">
              <w:t>163</w:t>
            </w:r>
          </w:p>
        </w:tc>
        <w:tc>
          <w:tcPr>
            <w:tcW w:w="2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6CBCEE24" w14:textId="77777777" w:rsidR="00CF21BD" w:rsidRPr="00CF21BD" w:rsidRDefault="00CF21BD" w:rsidP="00CF21BD">
            <w:r w:rsidRPr="00CF21BD">
              <w:t>46</w:t>
            </w:r>
          </w:p>
        </w:tc>
        <w:tc>
          <w:tcPr>
            <w:tcW w:w="207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2708D8E2" w14:textId="77777777" w:rsidR="00CF21BD" w:rsidRPr="00CF21BD" w:rsidRDefault="00CF21BD" w:rsidP="00CF21BD">
            <w:r w:rsidRPr="00CF21BD">
              <w:t>28.2%</w:t>
            </w:r>
          </w:p>
        </w:tc>
      </w:tr>
      <w:tr w:rsidR="00CF21BD" w:rsidRPr="00CF21BD" w14:paraId="0E7484EE" w14:textId="77777777" w:rsidTr="006F1A19">
        <w:trPr>
          <w:trHeight w:val="493"/>
        </w:trPr>
        <w:tc>
          <w:tcPr>
            <w:tcW w:w="116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3F9A83C6" w14:textId="77777777" w:rsidR="00CF21BD" w:rsidRPr="00CF21BD" w:rsidRDefault="00CF21BD" w:rsidP="00CF21BD">
            <w:r w:rsidRPr="00CF21BD">
              <w:t>OK</w:t>
            </w:r>
          </w:p>
        </w:tc>
        <w:tc>
          <w:tcPr>
            <w:tcW w:w="189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25BE2769" w14:textId="77777777" w:rsidR="00CF21BD" w:rsidRPr="00CF21BD" w:rsidRDefault="00CF21BD" w:rsidP="00CF21BD">
            <w:r w:rsidRPr="00CF21BD">
              <w:t>19</w:t>
            </w:r>
          </w:p>
        </w:tc>
        <w:tc>
          <w:tcPr>
            <w:tcW w:w="198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0AFAB0E1" w14:textId="77777777" w:rsidR="00CF21BD" w:rsidRPr="00CF21BD" w:rsidRDefault="00CF21BD" w:rsidP="00CF21BD">
            <w:r w:rsidRPr="00CF21BD">
              <w:t>16</w:t>
            </w:r>
          </w:p>
        </w:tc>
        <w:tc>
          <w:tcPr>
            <w:tcW w:w="216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4E605106" w14:textId="77777777" w:rsidR="00CF21BD" w:rsidRPr="00CF21BD" w:rsidRDefault="00CF21BD" w:rsidP="00CF21BD">
            <w:r w:rsidRPr="00CF21BD">
              <w:t>3</w:t>
            </w:r>
          </w:p>
        </w:tc>
        <w:tc>
          <w:tcPr>
            <w:tcW w:w="207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6011303D" w14:textId="77777777" w:rsidR="00CF21BD" w:rsidRPr="00CF21BD" w:rsidRDefault="00CF21BD" w:rsidP="00CF21BD">
            <w:r w:rsidRPr="00CF21BD">
              <w:t>18.7%</w:t>
            </w:r>
          </w:p>
        </w:tc>
      </w:tr>
      <w:tr w:rsidR="00CF21BD" w:rsidRPr="00CF21BD" w14:paraId="735F7582" w14:textId="77777777" w:rsidTr="006F1A19">
        <w:trPr>
          <w:trHeight w:val="115"/>
        </w:trPr>
        <w:tc>
          <w:tcPr>
            <w:tcW w:w="1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271C601A" w14:textId="77777777" w:rsidR="00CF21BD" w:rsidRPr="00CF21BD" w:rsidRDefault="00CF21BD" w:rsidP="00CF21BD">
            <w:r w:rsidRPr="00CF21BD">
              <w:rPr>
                <w:b/>
                <w:bCs/>
              </w:rPr>
              <w:t>TOTAL</w:t>
            </w:r>
          </w:p>
        </w:tc>
        <w:tc>
          <w:tcPr>
            <w:tcW w:w="189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069F7D6C" w14:textId="77777777" w:rsidR="00CF21BD" w:rsidRPr="00CF21BD" w:rsidRDefault="00CF21BD" w:rsidP="00CF21BD">
            <w:r w:rsidRPr="00CF21BD">
              <w:rPr>
                <w:b/>
                <w:bCs/>
              </w:rPr>
              <w:t>378</w:t>
            </w:r>
          </w:p>
        </w:tc>
        <w:tc>
          <w:tcPr>
            <w:tcW w:w="198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2F9B3FA6" w14:textId="77777777" w:rsidR="00CF21BD" w:rsidRPr="00CF21BD" w:rsidRDefault="00CF21BD" w:rsidP="00CF21BD">
            <w:pPr>
              <w:rPr>
                <w:b/>
              </w:rPr>
            </w:pPr>
            <w:r w:rsidRPr="00CF21BD">
              <w:rPr>
                <w:b/>
              </w:rPr>
              <w:t>310</w:t>
            </w:r>
          </w:p>
        </w:tc>
        <w:tc>
          <w:tcPr>
            <w:tcW w:w="2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71E58B9C" w14:textId="77777777" w:rsidR="00CF21BD" w:rsidRPr="00CF21BD" w:rsidRDefault="00CF21BD" w:rsidP="00CF21BD">
            <w:r w:rsidRPr="00CF21BD">
              <w:rPr>
                <w:b/>
                <w:bCs/>
              </w:rPr>
              <w:t>178</w:t>
            </w:r>
          </w:p>
        </w:tc>
        <w:tc>
          <w:tcPr>
            <w:tcW w:w="207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0E29C461" w14:textId="77777777" w:rsidR="00CF21BD" w:rsidRPr="00CF21BD" w:rsidRDefault="00CF21BD" w:rsidP="00CF21BD">
            <w:pPr>
              <w:rPr>
                <w:b/>
              </w:rPr>
            </w:pPr>
            <w:r w:rsidRPr="00CF21BD">
              <w:rPr>
                <w:b/>
              </w:rPr>
              <w:t>57.4%</w:t>
            </w:r>
          </w:p>
        </w:tc>
      </w:tr>
    </w:tbl>
    <w:p w14:paraId="302BE5E0" w14:textId="77777777" w:rsidR="006F1A19" w:rsidRDefault="006F1A19" w:rsidP="00697801"/>
    <w:p w14:paraId="1F1EA0B6" w14:textId="77777777" w:rsidR="006F1A19" w:rsidRDefault="006F1A19">
      <w:pPr>
        <w:pPrChange w:id="250" w:author="Ya-Wei Li" w:date="2017-06-20T15:00:00Z">
          <w:pPr>
            <w:ind w:firstLine="720"/>
          </w:pPr>
        </w:pPrChange>
      </w:pPr>
      <w:r>
        <w:lastRenderedPageBreak/>
        <w:t>The</w:t>
      </w:r>
      <w:del w:id="251" w:author="Ya-Wei Li" w:date="2017-06-02T10:40:00Z">
        <w:r w:rsidDel="00635696">
          <w:delText>se</w:delText>
        </w:r>
      </w:del>
      <w:r>
        <w:t xml:space="preserve"> discrepancies </w:t>
      </w:r>
      <w:ins w:id="252" w:author="Ya-Wei Li" w:date="2017-06-02T10:39:00Z">
        <w:r w:rsidR="00635696">
          <w:t xml:space="preserve">between wells reported and detected </w:t>
        </w:r>
      </w:ins>
      <w:r>
        <w:t xml:space="preserve">could </w:t>
      </w:r>
      <w:ins w:id="253" w:author="Ya-Wei Li" w:date="2017-06-02T10:39:00Z">
        <w:r w:rsidR="00635696">
          <w:t xml:space="preserve">have </w:t>
        </w:r>
      </w:ins>
      <w:r>
        <w:t>be</w:t>
      </w:r>
      <w:ins w:id="254" w:author="Ya-Wei Li" w:date="2017-06-02T10:39:00Z">
        <w:r w:rsidR="00635696">
          <w:t>en</w:t>
        </w:r>
      </w:ins>
      <w:r>
        <w:t xml:space="preserve"> caused by errors </w:t>
      </w:r>
      <w:ins w:id="255" w:author="Ya-Wei Li" w:date="2017-06-02T10:40:00Z">
        <w:r w:rsidR="00635696">
          <w:t xml:space="preserve">when a state recorded the </w:t>
        </w:r>
      </w:ins>
      <w:del w:id="256" w:author="Ya-Wei Li" w:date="2017-06-02T10:40:00Z">
        <w:r w:rsidDel="00635696">
          <w:delText xml:space="preserve">in recording </w:delText>
        </w:r>
      </w:del>
      <w:r>
        <w:t xml:space="preserve">dates </w:t>
      </w:r>
      <w:del w:id="257" w:author="Ya-Wei Li" w:date="2017-06-02T10:40:00Z">
        <w:r w:rsidDel="00635696">
          <w:delText>and/</w:delText>
        </w:r>
      </w:del>
      <w:r>
        <w:t>or coordinates</w:t>
      </w:r>
      <w:ins w:id="258" w:author="Ya-Wei Li" w:date="2017-06-02T10:40:00Z">
        <w:r w:rsidR="00635696">
          <w:t xml:space="preserve"> of a well</w:t>
        </w:r>
      </w:ins>
      <w:r>
        <w:t xml:space="preserve">, </w:t>
      </w:r>
      <w:ins w:id="259" w:author="Ya-Wei Li" w:date="2017-06-20T14:55:00Z">
        <w:r w:rsidR="00D33B40">
          <w:t xml:space="preserve">by </w:t>
        </w:r>
      </w:ins>
      <w:r>
        <w:t>unreported changes in project timelines, or in many cases</w:t>
      </w:r>
      <w:del w:id="260" w:author="Ya-Wei Li" w:date="2017-06-02T10:41:00Z">
        <w:r w:rsidDel="00635696">
          <w:delText>,</w:delText>
        </w:r>
      </w:del>
      <w:r>
        <w:t xml:space="preserve"> </w:t>
      </w:r>
      <w:ins w:id="261" w:author="Ya-Wei Li" w:date="2017-06-20T14:55:00Z">
        <w:r w:rsidR="00D33B40">
          <w:t xml:space="preserve">by </w:t>
        </w:r>
      </w:ins>
      <w:r>
        <w:t xml:space="preserve">vague </w:t>
      </w:r>
      <w:r w:rsidR="00F822AB">
        <w:t>construction</w:t>
      </w:r>
      <w:del w:id="262" w:author="Ya-Wei Li" w:date="2017-06-01T14:15:00Z">
        <w:r w:rsidR="00F822AB" w:rsidDel="00921356">
          <w:delText>s</w:delText>
        </w:r>
      </w:del>
      <w:r w:rsidR="00F822AB">
        <w:t xml:space="preserve"> </w:t>
      </w:r>
      <w:r>
        <w:t>dates</w:t>
      </w:r>
      <w:ins w:id="263" w:author="Ya-Wei Li" w:date="2017-06-02T10:41:00Z">
        <w:r w:rsidR="00635696">
          <w:t xml:space="preserve"> in the state records</w:t>
        </w:r>
      </w:ins>
      <w:r>
        <w:t xml:space="preserve">.  For instance, </w:t>
      </w:r>
      <w:r w:rsidR="00F822AB">
        <w:t>New Mexico reports a ‘</w:t>
      </w:r>
      <w:del w:id="264" w:author="Ya-Wei Li" w:date="2017-06-02T10:41:00Z">
        <w:r w:rsidR="00F822AB" w:rsidDel="00635696">
          <w:delText>S</w:delText>
        </w:r>
      </w:del>
      <w:ins w:id="265" w:author="Ya-Wei Li" w:date="2017-06-02T10:41:00Z">
        <w:r w:rsidR="00635696">
          <w:t>s</w:t>
        </w:r>
      </w:ins>
      <w:r w:rsidR="00F822AB">
        <w:t xml:space="preserve">pud date,’ the date on which ground was broken when drilling a new well.  </w:t>
      </w:r>
      <w:ins w:id="266" w:author="Ya-Wei Li" w:date="2017-06-02T11:33:00Z">
        <w:r w:rsidR="00505256">
          <w:t xml:space="preserve">By contrast, </w:t>
        </w:r>
      </w:ins>
      <w:r>
        <w:t xml:space="preserve">Kansas provides </w:t>
      </w:r>
      <w:ins w:id="267" w:author="Ya-Wei Li" w:date="2017-06-02T10:42:00Z">
        <w:r w:rsidR="00635696">
          <w:t xml:space="preserve">only </w:t>
        </w:r>
      </w:ins>
      <w:r>
        <w:t>a ‘</w:t>
      </w:r>
      <w:del w:id="268" w:author="Ya-Wei Li" w:date="2017-06-02T10:42:00Z">
        <w:r w:rsidDel="00635696">
          <w:delText>Y</w:delText>
        </w:r>
      </w:del>
      <w:ins w:id="269" w:author="Ya-Wei Li" w:date="2017-06-02T10:42:00Z">
        <w:r w:rsidR="00635696">
          <w:t>y</w:t>
        </w:r>
      </w:ins>
      <w:r>
        <w:t xml:space="preserve">ear </w:t>
      </w:r>
      <w:del w:id="270" w:author="Ya-Wei Li" w:date="2017-06-02T10:42:00Z">
        <w:r w:rsidDel="00635696">
          <w:delText>S</w:delText>
        </w:r>
      </w:del>
      <w:ins w:id="271" w:author="Ya-Wei Li" w:date="2017-06-02T10:42:00Z">
        <w:r w:rsidR="00635696">
          <w:t>s</w:t>
        </w:r>
      </w:ins>
      <w:r>
        <w:t>tart’</w:t>
      </w:r>
      <w:r w:rsidR="00F822AB">
        <w:t xml:space="preserve"> with</w:t>
      </w:r>
      <w:r w:rsidR="00FF7E75">
        <w:t xml:space="preserve"> well records</w:t>
      </w:r>
      <w:r>
        <w:t xml:space="preserve">, which leaves the actual </w:t>
      </w:r>
      <w:ins w:id="272" w:author="Ya-Wei Li" w:date="2017-06-02T11:34:00Z">
        <w:r w:rsidR="00505256">
          <w:t xml:space="preserve">construction </w:t>
        </w:r>
      </w:ins>
      <w:r>
        <w:t xml:space="preserve">date </w:t>
      </w:r>
      <w:del w:id="273" w:author="Ya-Wei Li" w:date="2017-06-02T10:42:00Z">
        <w:r w:rsidDel="00635696">
          <w:delText>at</w:delText>
        </w:r>
      </w:del>
      <w:del w:id="274" w:author="Ya-Wei Li" w:date="2017-06-02T11:34:00Z">
        <w:r w:rsidDel="00505256">
          <w:delText xml:space="preserve"> which a new well </w:delText>
        </w:r>
        <w:r w:rsidR="00FF7E75" w:rsidDel="00505256">
          <w:delText xml:space="preserve">is constructed </w:delText>
        </w:r>
      </w:del>
      <w:r>
        <w:t xml:space="preserve">ambiguous.  We confirmed </w:t>
      </w:r>
      <w:r w:rsidR="005C67B3">
        <w:t xml:space="preserve">the construction of </w:t>
      </w:r>
      <w:r>
        <w:t>new wells at 92% of reported locations that we</w:t>
      </w:r>
      <w:del w:id="275" w:author="Ya-Wei Li" w:date="2017-06-02T11:35:00Z">
        <w:r w:rsidDel="00505256">
          <w:delText>re</w:delText>
        </w:r>
      </w:del>
      <w:r>
        <w:t xml:space="preserve"> checked in New Mexico, but only 28% of those in Kansas.  </w:t>
      </w:r>
    </w:p>
    <w:p w14:paraId="750833E4" w14:textId="77777777" w:rsidR="003162BE" w:rsidRDefault="00063720">
      <w:pPr>
        <w:rPr>
          <w:ins w:id="276" w:author="Ya-Wei Li" w:date="2017-06-02T12:37:00Z"/>
        </w:rPr>
        <w:pPrChange w:id="277" w:author="Ya-Wei Li" w:date="2017-06-20T15:00:00Z">
          <w:pPr>
            <w:ind w:firstLine="720"/>
          </w:pPr>
        </w:pPrChange>
      </w:pPr>
      <w:ins w:id="278" w:author="Ya-Wei Li" w:date="2017-06-02T12:25:00Z">
        <w:r>
          <w:t>W</w:t>
        </w:r>
      </w:ins>
      <w:ins w:id="279" w:author="Ya-Wei Li" w:date="2017-06-02T12:23:00Z">
        <w:r>
          <w:t xml:space="preserve">e </w:t>
        </w:r>
      </w:ins>
      <w:ins w:id="280" w:author="Ya-Wei Li" w:date="2017-06-02T12:25:00Z">
        <w:r>
          <w:t xml:space="preserve">then </w:t>
        </w:r>
      </w:ins>
      <w:ins w:id="281" w:author="Ya-Wei Li" w:date="2017-06-02T12:23:00Z">
        <w:r>
          <w:t xml:space="preserve">used </w:t>
        </w:r>
      </w:ins>
      <w:ins w:id="282" w:author="Ya-Wei Li" w:date="2017-06-02T12:25:00Z">
        <w:r>
          <w:t xml:space="preserve">a second </w:t>
        </w:r>
      </w:ins>
      <w:ins w:id="283" w:author="Ya-Wei Li" w:date="2017-06-02T12:23:00Z">
        <w:r>
          <w:t xml:space="preserve">method to </w:t>
        </w:r>
      </w:ins>
      <w:ins w:id="284" w:author="Ya-Wei Li" w:date="2017-06-02T12:35:00Z">
        <w:r w:rsidR="003162BE">
          <w:t xml:space="preserve">identify any additional wells not detected by </w:t>
        </w:r>
      </w:ins>
      <w:ins w:id="285" w:author="Ya-Wei Li" w:date="2017-06-20T14:56:00Z">
        <w:r w:rsidR="00D33B40">
          <w:t xml:space="preserve">the </w:t>
        </w:r>
      </w:ins>
      <w:ins w:id="286" w:author="Ya-Wei Li" w:date="2017-06-02T12:23:00Z">
        <w:r>
          <w:t xml:space="preserve">first method.  </w:t>
        </w:r>
      </w:ins>
      <w:ins w:id="287" w:author="Ya-Wei Li" w:date="2017-06-02T12:19:00Z">
        <w:r w:rsidR="008D1F2D">
          <w:t xml:space="preserve">This second method </w:t>
        </w:r>
      </w:ins>
      <w:ins w:id="288" w:author="Ya-Wei Li" w:date="2017-06-02T12:36:00Z">
        <w:r w:rsidR="003162BE">
          <w:t xml:space="preserve">uses </w:t>
        </w:r>
      </w:ins>
      <w:del w:id="289" w:author="Ya-Wei Li" w:date="2017-06-02T12:26:00Z">
        <w:r w:rsidR="00F822AB" w:rsidDel="00063720">
          <w:delText>A</w:delText>
        </w:r>
        <w:r w:rsidR="008B07C3" w:rsidDel="00063720">
          <w:delText xml:space="preserve">pplying our </w:delText>
        </w:r>
      </w:del>
      <w:ins w:id="290" w:author="Ya-Wei Li" w:date="2017-06-02T12:26:00Z">
        <w:r>
          <w:t xml:space="preserve">a </w:t>
        </w:r>
      </w:ins>
      <w:r w:rsidR="008B07C3">
        <w:t xml:space="preserve">change detection algorithm </w:t>
      </w:r>
      <w:ins w:id="291" w:author="Ya-Wei Li" w:date="2017-06-02T12:26:00Z">
        <w:r>
          <w:t xml:space="preserve">we developed to </w:t>
        </w:r>
      </w:ins>
      <w:ins w:id="292" w:author="Ya-Wei Li" w:date="2017-06-20T14:56:00Z">
        <w:r w:rsidR="00D33B40">
          <w:t>identify</w:t>
        </w:r>
      </w:ins>
      <w:ins w:id="293" w:author="Ya-Wei Li" w:date="2017-06-02T12:36:00Z">
        <w:r w:rsidR="003162BE">
          <w:t xml:space="preserve"> new </w:t>
        </w:r>
      </w:ins>
      <w:ins w:id="294" w:author="Ya-Wei Li" w:date="2017-06-02T12:28:00Z">
        <w:r>
          <w:t>oil and gas wells</w:t>
        </w:r>
      </w:ins>
      <w:ins w:id="295" w:author="Ya-Wei Li" w:date="2017-06-02T12:27:00Z">
        <w:r>
          <w:t xml:space="preserve">.  We applied the algorithm to satellite data </w:t>
        </w:r>
      </w:ins>
      <w:r w:rsidR="008B07C3">
        <w:t xml:space="preserve">across </w:t>
      </w:r>
      <w:ins w:id="296" w:author="Ya-Wei Li" w:date="2017-06-20T14:56:00Z">
        <w:r w:rsidR="00D33B40">
          <w:t>LPC</w:t>
        </w:r>
      </w:ins>
      <w:ins w:id="297" w:author="Ya-Wei Li" w:date="2017-06-02T12:29:00Z">
        <w:r>
          <w:t xml:space="preserve"> range </w:t>
        </w:r>
      </w:ins>
      <w:del w:id="298" w:author="Ya-Wei Li" w:date="2017-06-20T14:57:00Z">
        <w:r w:rsidR="008B07C3" w:rsidDel="00D33B40">
          <w:delText>LPC</w:delText>
        </w:r>
      </w:del>
      <w:ins w:id="299" w:author="Ya-Wei Li" w:date="2017-06-02T12:29:00Z">
        <w:r>
          <w:t xml:space="preserve">and </w:t>
        </w:r>
      </w:ins>
      <w:del w:id="300" w:author="Ya-Wei Li" w:date="2017-06-02T12:29:00Z">
        <w:r w:rsidR="008B07C3" w:rsidDel="00063720">
          <w:delText xml:space="preserve"> range </w:delText>
        </w:r>
      </w:del>
      <w:r w:rsidR="008B07C3">
        <w:t xml:space="preserve">identified </w:t>
      </w:r>
      <w:r w:rsidR="009D0730">
        <w:t xml:space="preserve">179 </w:t>
      </w:r>
      <w:r w:rsidR="008B07C3">
        <w:t>new well pads</w:t>
      </w:r>
      <w:r w:rsidR="00EF027E">
        <w:t xml:space="preserve"> </w:t>
      </w:r>
      <w:r w:rsidR="006F1A19">
        <w:t xml:space="preserve">that </w:t>
      </w:r>
      <w:r w:rsidR="00EF027E">
        <w:t>appea</w:t>
      </w:r>
      <w:r w:rsidR="006F1A19">
        <w:t xml:space="preserve">red </w:t>
      </w:r>
      <w:del w:id="301" w:author="Ya-Wei Li" w:date="2017-06-20T14:57:00Z">
        <w:r w:rsidR="006F1A19" w:rsidDel="00D33B40">
          <w:delText xml:space="preserve">in LPC habitat </w:delText>
        </w:r>
      </w:del>
      <w:r w:rsidR="006F1A19">
        <w:t>since delisting</w:t>
      </w:r>
      <w:ins w:id="302" w:author="Ya-Wei Li" w:date="2017-06-02T12:29:00Z">
        <w:r>
          <w:t>.  The 179 wells are in addition to the 178 wells identified using our first method</w:t>
        </w:r>
      </w:ins>
      <w:ins w:id="303" w:author="Ya-Wei Li" w:date="2017-06-02T12:39:00Z">
        <w:r w:rsidR="003162BE">
          <w:t>, leaving us with a total of 357 new wells since September 1</w:t>
        </w:r>
        <w:r w:rsidR="003162BE" w:rsidRPr="003162BE">
          <w:rPr>
            <w:vertAlign w:val="superscript"/>
            <w:rPrChange w:id="304" w:author="Ya-Wei Li" w:date="2017-06-02T12:40:00Z">
              <w:rPr/>
            </w:rPrChange>
          </w:rPr>
          <w:t>st</w:t>
        </w:r>
      </w:ins>
      <w:ins w:id="305" w:author="Ya-Wei Li" w:date="2017-06-02T12:29:00Z">
        <w:r>
          <w:t>.</w:t>
        </w:r>
      </w:ins>
      <w:del w:id="306" w:author="Ya-Wei Li" w:date="2017-06-02T12:30:00Z">
        <w:r w:rsidR="00EF027E" w:rsidDel="00063720">
          <w:delText>,</w:delText>
        </w:r>
        <w:r w:rsidR="008B07C3" w:rsidDel="00063720">
          <w:delText xml:space="preserve"> </w:delText>
        </w:r>
        <w:r w:rsidR="006F1A19" w:rsidDel="00063720">
          <w:delText>which</w:delText>
        </w:r>
        <w:r w:rsidR="008B07C3" w:rsidDel="00063720">
          <w:delText xml:space="preserve"> did not correspond to any coord</w:delText>
        </w:r>
        <w:r w:rsidR="009D0730" w:rsidDel="00063720">
          <w:delText>inates provided by the states (&gt;</w:delText>
        </w:r>
        <w:r w:rsidR="00EF027E" w:rsidDel="00063720">
          <w:delText xml:space="preserve"> </w:delText>
        </w:r>
        <w:r w:rsidR="009D0730" w:rsidDel="00063720">
          <w:delText>500</w:delText>
        </w:r>
        <w:r w:rsidR="00FF7E75" w:rsidDel="00063720">
          <w:delText>m from any reported location)</w:delText>
        </w:r>
        <w:r w:rsidR="002E4A27" w:rsidDel="00063720">
          <w:delText>.</w:delText>
        </w:r>
      </w:del>
      <w:r w:rsidR="002E4A27">
        <w:t xml:space="preserve">  </w:t>
      </w:r>
    </w:p>
    <w:p w14:paraId="56BBA07F" w14:textId="77777777" w:rsidR="008B07C3" w:rsidRDefault="00EF027E">
      <w:pPr>
        <w:pPrChange w:id="307" w:author="Ya-Wei Li" w:date="2017-06-20T15:00:00Z">
          <w:pPr>
            <w:ind w:firstLine="720"/>
          </w:pPr>
        </w:pPrChange>
      </w:pPr>
      <w:r>
        <w:t xml:space="preserve">The </w:t>
      </w:r>
      <w:r w:rsidR="002B292A">
        <w:t>RWP</w:t>
      </w:r>
      <w:r>
        <w:t xml:space="preserve"> uses a buffer of 200 m</w:t>
      </w:r>
      <w:del w:id="308" w:author="Ya-Wei Li" w:date="2017-06-20T14:58:00Z">
        <w:r w:rsidDel="00811B0D">
          <w:delText>eters</w:delText>
        </w:r>
      </w:del>
      <w:r>
        <w:t xml:space="preserve"> around oil and gas wells to determine the area for which mitigation is needed.  </w:t>
      </w:r>
      <w:ins w:id="309" w:author="Ya-Wei Li" w:date="2017-06-02T12:40:00Z">
        <w:r w:rsidR="003162BE">
          <w:t xml:space="preserve">The 357 wells represent 8,950 acres of mitigation </w:t>
        </w:r>
      </w:ins>
      <w:ins w:id="310" w:author="Ya-Wei Li" w:date="2017-06-02T12:44:00Z">
        <w:r w:rsidR="0010378B">
          <w:t xml:space="preserve">that would be required if all the wells were enrolled under the RWP. </w:t>
        </w:r>
      </w:ins>
      <w:ins w:id="311" w:author="Ya-Wei Li" w:date="2017-06-20T14:58:00Z">
        <w:r w:rsidR="00811B0D">
          <w:t xml:space="preserve"> </w:t>
        </w:r>
      </w:ins>
      <w:del w:id="312" w:author="Ya-Wei Li" w:date="2017-06-02T12:45:00Z">
        <w:r w:rsidR="006F1A19" w:rsidDel="0010378B">
          <w:delText xml:space="preserve">The 178 reported wells we identified create 3,150 acres of potential mitigation area, after </w:delText>
        </w:r>
        <w:r w:rsidR="00837876" w:rsidDel="0010378B">
          <w:delText>excluding</w:delText>
        </w:r>
        <w:r w:rsidR="006F1A19" w:rsidDel="0010378B">
          <w:delText xml:space="preserve"> areas around wells built in already degraded habitat.  </w:delText>
        </w:r>
        <w:r w:rsidDel="0010378B">
          <w:delText>The</w:delText>
        </w:r>
        <w:r w:rsidR="009D0730" w:rsidDel="0010378B">
          <w:delText xml:space="preserve"> </w:delText>
        </w:r>
        <w:r w:rsidR="006F1A19" w:rsidDel="0010378B">
          <w:delText xml:space="preserve">179 </w:delText>
        </w:r>
        <w:r w:rsidR="002B292A" w:rsidDel="0010378B">
          <w:delText xml:space="preserve">additional </w:delText>
        </w:r>
        <w:r w:rsidR="006F1A19" w:rsidDel="0010378B">
          <w:delText>wells</w:delText>
        </w:r>
        <w:r w:rsidR="009D0730" w:rsidDel="0010378B">
          <w:delText xml:space="preserve"> </w:delText>
        </w:r>
        <w:r w:rsidR="002B292A" w:rsidDel="0010378B">
          <w:delText>we identified</w:delText>
        </w:r>
        <w:r w:rsidR="00837876" w:rsidDel="0010378B">
          <w:delText xml:space="preserve"> -</w:delText>
        </w:r>
        <w:r w:rsidR="002B292A" w:rsidDel="0010378B">
          <w:delText xml:space="preserve"> that</w:delText>
        </w:r>
        <w:r w:rsidR="00FF7E75" w:rsidDel="0010378B">
          <w:delText xml:space="preserve"> were </w:delText>
        </w:r>
        <w:r w:rsidR="006F1A19" w:rsidDel="0010378B">
          <w:delText>not associated with oil and gas commission records</w:delText>
        </w:r>
        <w:r w:rsidR="00837876" w:rsidDel="0010378B">
          <w:delText xml:space="preserve"> -</w:delText>
        </w:r>
        <w:r w:rsidR="006F1A19" w:rsidDel="0010378B">
          <w:delText xml:space="preserve"> </w:delText>
        </w:r>
        <w:r w:rsidR="009D0730" w:rsidDel="0010378B">
          <w:delText xml:space="preserve">created </w:delText>
        </w:r>
        <w:r w:rsidR="006F1A19" w:rsidDel="0010378B">
          <w:delText xml:space="preserve">an additional </w:delText>
        </w:r>
        <w:r w:rsidR="009D0730" w:rsidDel="0010378B">
          <w:delText>5</w:delText>
        </w:r>
        <w:r w:rsidDel="0010378B">
          <w:delText>,</w:delText>
        </w:r>
        <w:r w:rsidR="009D0730" w:rsidDel="0010378B">
          <w:delText>800 ac</w:delText>
        </w:r>
        <w:r w:rsidR="007F7D1E" w:rsidDel="0010378B">
          <w:delText>res</w:delText>
        </w:r>
        <w:r w:rsidR="009D0730" w:rsidDel="0010378B">
          <w:delText xml:space="preserve"> of potential </w:delText>
        </w:r>
        <w:r w:rsidDel="0010378B">
          <w:delText xml:space="preserve">mitigation area. </w:delText>
        </w:r>
        <w:r w:rsidR="008B07C3" w:rsidDel="0010378B">
          <w:delText xml:space="preserve"> </w:delText>
        </w:r>
      </w:del>
    </w:p>
    <w:p w14:paraId="77090CEA" w14:textId="77777777" w:rsidR="003F29A7" w:rsidRDefault="00946865" w:rsidP="003F29A7">
      <w:pPr>
        <w:keepNext/>
      </w:pPr>
      <w:r>
        <w:rPr>
          <w:noProof/>
        </w:rPr>
        <w:drawing>
          <wp:inline distT="0" distB="0" distL="0" distR="0" wp14:anchorId="1FB53815" wp14:editId="06353634">
            <wp:extent cx="5756093" cy="27146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72055" cy="2722153"/>
                    </a:xfrm>
                    <a:prstGeom prst="rect">
                      <a:avLst/>
                    </a:prstGeom>
                    <a:noFill/>
                  </pic:spPr>
                </pic:pic>
              </a:graphicData>
            </a:graphic>
          </wp:inline>
        </w:drawing>
      </w:r>
    </w:p>
    <w:p w14:paraId="3141529D" w14:textId="77777777" w:rsidR="00946865" w:rsidRPr="00CC421C" w:rsidRDefault="003F29A7" w:rsidP="003F29A7">
      <w:pPr>
        <w:pStyle w:val="Caption"/>
        <w:rPr>
          <w:color w:val="auto"/>
        </w:rPr>
      </w:pPr>
      <w:r w:rsidRPr="00CC421C">
        <w:rPr>
          <w:b/>
          <w:color w:val="auto"/>
        </w:rPr>
        <w:t xml:space="preserve">Figure </w:t>
      </w:r>
      <w:r w:rsidRPr="00CC421C">
        <w:rPr>
          <w:b/>
          <w:color w:val="auto"/>
        </w:rPr>
        <w:fldChar w:fldCharType="begin"/>
      </w:r>
      <w:r w:rsidRPr="00CC421C">
        <w:rPr>
          <w:b/>
          <w:color w:val="auto"/>
        </w:rPr>
        <w:instrText xml:space="preserve"> SEQ Figure \* ARABIC </w:instrText>
      </w:r>
      <w:r w:rsidRPr="00CC421C">
        <w:rPr>
          <w:b/>
          <w:color w:val="auto"/>
        </w:rPr>
        <w:fldChar w:fldCharType="separate"/>
      </w:r>
      <w:r w:rsidR="00CC421C">
        <w:rPr>
          <w:b/>
          <w:noProof/>
          <w:color w:val="auto"/>
        </w:rPr>
        <w:t>2</w:t>
      </w:r>
      <w:r w:rsidRPr="00CC421C">
        <w:rPr>
          <w:b/>
          <w:color w:val="auto"/>
        </w:rPr>
        <w:fldChar w:fldCharType="end"/>
      </w:r>
      <w:ins w:id="313" w:author="Ya-Wei Li" w:date="2017-06-02T12:45:00Z">
        <w:r w:rsidR="0010378B">
          <w:rPr>
            <w:b/>
            <w:color w:val="auto"/>
          </w:rPr>
          <w:t>.</w:t>
        </w:r>
      </w:ins>
      <w:r w:rsidRPr="00CC421C">
        <w:rPr>
          <w:color w:val="auto"/>
        </w:rPr>
        <w:t xml:space="preserve"> </w:t>
      </w:r>
      <w:r w:rsidRPr="00CC421C">
        <w:rPr>
          <w:color w:val="auto"/>
          <w:sz w:val="20"/>
          <w:szCs w:val="20"/>
        </w:rPr>
        <w:t>Example of oil well pads constructed between September 1</w:t>
      </w:r>
      <w:del w:id="314" w:author="Ya-Wei Li" w:date="2017-06-02T12:45:00Z">
        <w:r w:rsidRPr="00CC421C" w:rsidDel="0010378B">
          <w:rPr>
            <w:color w:val="auto"/>
            <w:sz w:val="20"/>
            <w:szCs w:val="20"/>
            <w:vertAlign w:val="superscript"/>
          </w:rPr>
          <w:delText>st</w:delText>
        </w:r>
      </w:del>
      <w:r w:rsidRPr="00CC421C">
        <w:rPr>
          <w:color w:val="auto"/>
          <w:sz w:val="20"/>
          <w:szCs w:val="20"/>
        </w:rPr>
        <w:t>, 2015 and April 1</w:t>
      </w:r>
      <w:del w:id="315" w:author="Ya-Wei Li" w:date="2017-06-02T12:45:00Z">
        <w:r w:rsidRPr="00CC421C" w:rsidDel="0010378B">
          <w:rPr>
            <w:color w:val="auto"/>
            <w:sz w:val="20"/>
            <w:szCs w:val="20"/>
            <w:vertAlign w:val="superscript"/>
          </w:rPr>
          <w:delText>st</w:delText>
        </w:r>
      </w:del>
      <w:r w:rsidRPr="00CC421C">
        <w:rPr>
          <w:color w:val="auto"/>
          <w:sz w:val="20"/>
          <w:szCs w:val="20"/>
        </w:rPr>
        <w:t xml:space="preserve">, 2017 identified </w:t>
      </w:r>
      <w:ins w:id="316" w:author="Ya-Wei Li" w:date="2017-06-02T14:29:00Z">
        <w:r w:rsidR="00434156">
          <w:rPr>
            <w:color w:val="auto"/>
            <w:sz w:val="20"/>
            <w:szCs w:val="20"/>
          </w:rPr>
          <w:t xml:space="preserve">by </w:t>
        </w:r>
      </w:ins>
      <w:ins w:id="317" w:author="Ya-Wei Li" w:date="2017-06-02T12:45:00Z">
        <w:r w:rsidR="0010378B">
          <w:rPr>
            <w:color w:val="auto"/>
            <w:sz w:val="20"/>
            <w:szCs w:val="20"/>
          </w:rPr>
          <w:t xml:space="preserve">our change detection algorithm applied to satellite images.  </w:t>
        </w:r>
      </w:ins>
      <w:del w:id="318" w:author="Ya-Wei Li" w:date="2017-06-02T12:46:00Z">
        <w:r w:rsidRPr="00CC421C" w:rsidDel="0010378B">
          <w:rPr>
            <w:color w:val="auto"/>
            <w:sz w:val="20"/>
            <w:szCs w:val="20"/>
          </w:rPr>
          <w:delText xml:space="preserve">by automated land cover change detection.  </w:delText>
        </w:r>
      </w:del>
      <w:r w:rsidRPr="00CC421C">
        <w:rPr>
          <w:color w:val="auto"/>
          <w:sz w:val="20"/>
          <w:szCs w:val="20"/>
        </w:rPr>
        <w:t xml:space="preserve">Images in (a) and (b) are the most recent </w:t>
      </w:r>
      <w:r w:rsidR="00B95547" w:rsidRPr="00CC421C">
        <w:rPr>
          <w:color w:val="auto"/>
          <w:sz w:val="20"/>
          <w:szCs w:val="20"/>
        </w:rPr>
        <w:t>aerial photographs available on Google Earth</w:t>
      </w:r>
      <w:r w:rsidR="00B421A8" w:rsidRPr="00CC421C">
        <w:rPr>
          <w:color w:val="auto"/>
          <w:sz w:val="20"/>
          <w:szCs w:val="20"/>
        </w:rPr>
        <w:t xml:space="preserve"> </w:t>
      </w:r>
      <w:ins w:id="319" w:author="Ya-Wei Li" w:date="2017-06-02T14:29:00Z">
        <w:r w:rsidR="00434156">
          <w:rPr>
            <w:color w:val="auto"/>
            <w:sz w:val="20"/>
            <w:szCs w:val="20"/>
          </w:rPr>
          <w:t>(</w:t>
        </w:r>
      </w:ins>
      <w:r w:rsidR="00B421A8" w:rsidRPr="00CC421C">
        <w:rPr>
          <w:color w:val="auto"/>
          <w:sz w:val="20"/>
          <w:szCs w:val="20"/>
        </w:rPr>
        <w:t>from October 4</w:t>
      </w:r>
      <w:del w:id="320" w:author="Ya-Wei Li" w:date="2017-06-02T14:29:00Z">
        <w:r w:rsidR="00B421A8" w:rsidRPr="00CC421C" w:rsidDel="00434156">
          <w:rPr>
            <w:color w:val="auto"/>
            <w:sz w:val="20"/>
            <w:szCs w:val="20"/>
            <w:vertAlign w:val="superscript"/>
          </w:rPr>
          <w:delText>th</w:delText>
        </w:r>
      </w:del>
      <w:r w:rsidR="00B421A8" w:rsidRPr="00CC421C">
        <w:rPr>
          <w:color w:val="auto"/>
          <w:sz w:val="20"/>
          <w:szCs w:val="20"/>
        </w:rPr>
        <w:t>, 2016</w:t>
      </w:r>
      <w:ins w:id="321" w:author="Ya-Wei Li" w:date="2017-06-02T14:29:00Z">
        <w:r w:rsidR="00434156">
          <w:rPr>
            <w:color w:val="auto"/>
            <w:sz w:val="20"/>
            <w:szCs w:val="20"/>
          </w:rPr>
          <w:t>)</w:t>
        </w:r>
      </w:ins>
      <w:r w:rsidRPr="00CC421C">
        <w:rPr>
          <w:color w:val="auto"/>
          <w:sz w:val="20"/>
          <w:szCs w:val="20"/>
        </w:rPr>
        <w:t>.  Some pads constructed within</w:t>
      </w:r>
      <w:r w:rsidR="002B292A" w:rsidRPr="00CC421C">
        <w:rPr>
          <w:color w:val="auto"/>
          <w:sz w:val="20"/>
          <w:szCs w:val="20"/>
        </w:rPr>
        <w:t xml:space="preserve"> the</w:t>
      </w:r>
      <w:r w:rsidRPr="00CC421C">
        <w:rPr>
          <w:color w:val="auto"/>
          <w:sz w:val="20"/>
          <w:szCs w:val="20"/>
        </w:rPr>
        <w:t xml:space="preserve"> </w:t>
      </w:r>
      <w:r w:rsidR="00B421A8" w:rsidRPr="00CC421C">
        <w:rPr>
          <w:color w:val="auto"/>
          <w:sz w:val="20"/>
          <w:szCs w:val="20"/>
        </w:rPr>
        <w:t>study period</w:t>
      </w:r>
      <w:r w:rsidRPr="00CC421C">
        <w:rPr>
          <w:color w:val="auto"/>
          <w:sz w:val="20"/>
          <w:szCs w:val="20"/>
        </w:rPr>
        <w:t xml:space="preserve"> are </w:t>
      </w:r>
      <w:r w:rsidR="00B421A8" w:rsidRPr="00CC421C">
        <w:rPr>
          <w:color w:val="auto"/>
          <w:sz w:val="20"/>
          <w:szCs w:val="20"/>
        </w:rPr>
        <w:t xml:space="preserve">already </w:t>
      </w:r>
      <w:r w:rsidR="00837876" w:rsidRPr="00CC421C">
        <w:rPr>
          <w:color w:val="auto"/>
          <w:sz w:val="20"/>
          <w:szCs w:val="20"/>
        </w:rPr>
        <w:t>visible (1), while others</w:t>
      </w:r>
      <w:r w:rsidRPr="00CC421C">
        <w:rPr>
          <w:color w:val="auto"/>
          <w:sz w:val="20"/>
          <w:szCs w:val="20"/>
        </w:rPr>
        <w:t xml:space="preserve"> constructed more recently</w:t>
      </w:r>
      <w:r w:rsidR="00837876" w:rsidRPr="00CC421C">
        <w:rPr>
          <w:color w:val="auto"/>
          <w:sz w:val="20"/>
          <w:szCs w:val="20"/>
        </w:rPr>
        <w:t xml:space="preserve"> are</w:t>
      </w:r>
      <w:r w:rsidRPr="00CC421C">
        <w:rPr>
          <w:color w:val="auto"/>
          <w:sz w:val="20"/>
          <w:szCs w:val="20"/>
        </w:rPr>
        <w:t xml:space="preserve"> only detectable by </w:t>
      </w:r>
      <w:r w:rsidR="00B421A8" w:rsidRPr="00CC421C">
        <w:rPr>
          <w:color w:val="auto"/>
          <w:sz w:val="20"/>
          <w:szCs w:val="20"/>
        </w:rPr>
        <w:t xml:space="preserve">more </w:t>
      </w:r>
      <w:r w:rsidRPr="00CC421C">
        <w:rPr>
          <w:color w:val="auto"/>
          <w:sz w:val="20"/>
          <w:szCs w:val="20"/>
        </w:rPr>
        <w:t>frequently collected remote sensing data (2)</w:t>
      </w:r>
      <w:commentRangeStart w:id="322"/>
      <w:r w:rsidRPr="00CC421C">
        <w:rPr>
          <w:color w:val="auto"/>
          <w:sz w:val="20"/>
          <w:szCs w:val="20"/>
        </w:rPr>
        <w:t>.</w:t>
      </w:r>
      <w:commentRangeEnd w:id="322"/>
      <w:r w:rsidR="0022038B">
        <w:rPr>
          <w:rStyle w:val="CommentReference"/>
          <w:i w:val="0"/>
          <w:iCs w:val="0"/>
          <w:color w:val="auto"/>
        </w:rPr>
        <w:commentReference w:id="322"/>
      </w:r>
    </w:p>
    <w:p w14:paraId="320B1033" w14:textId="77777777" w:rsidR="000D1131" w:rsidRDefault="000D1131" w:rsidP="000D1131">
      <w:del w:id="323" w:author="Ya-Wei Li" w:date="2017-06-20T15:00:00Z">
        <w:r w:rsidDel="00311FC7">
          <w:tab/>
        </w:r>
      </w:del>
      <w:r>
        <w:t xml:space="preserve">In total, we detected 1,070 disturbances </w:t>
      </w:r>
      <w:del w:id="324" w:author="Ya-Wei Li" w:date="2017-06-02T14:37:00Z">
        <w:r w:rsidDel="00BC351A">
          <w:delText>due to</w:delText>
        </w:r>
      </w:del>
      <w:ins w:id="325" w:author="Ya-Wei Li" w:date="2017-06-02T14:37:00Z">
        <w:r w:rsidR="00BC351A">
          <w:t>from</w:t>
        </w:r>
      </w:ins>
      <w:r>
        <w:t xml:space="preserve"> energy development within LPC range </w:t>
      </w:r>
      <w:ins w:id="326" w:author="Ya-Wei Li" w:date="2017-06-20T15:00:00Z">
        <w:r w:rsidR="00311FC7">
          <w:t>between the September 2015 delisting and April 1, 2017</w:t>
        </w:r>
      </w:ins>
      <w:del w:id="327" w:author="Ya-Wei Li" w:date="2017-06-20T15:01:00Z">
        <w:r w:rsidDel="00311FC7">
          <w:delText>since the species was delisted</w:delText>
        </w:r>
      </w:del>
      <w:r>
        <w:t>, creating 138,689 acres of potential mitigation area under the RWP</w:t>
      </w:r>
      <w:r w:rsidR="00CC421C">
        <w:t xml:space="preserve"> (Figure 3)</w:t>
      </w:r>
      <w:r>
        <w:t xml:space="preserve">.  It is important to note that the thresholds </w:t>
      </w:r>
      <w:r>
        <w:lastRenderedPageBreak/>
        <w:t xml:space="preserve">we used to detect </w:t>
      </w:r>
      <w:r w:rsidR="00CC421C">
        <w:t>well pads and wind turbines</w:t>
      </w:r>
      <w:r>
        <w:t xml:space="preserve"> were </w:t>
      </w:r>
      <w:r w:rsidR="00CC421C">
        <w:t>selected to minimize the chance of false positives</w:t>
      </w:r>
      <w:ins w:id="328" w:author="Ya-Wei Li" w:date="2017-06-02T15:24:00Z">
        <w:r w:rsidR="0022038B">
          <w:t xml:space="preserve"> (</w:t>
        </w:r>
        <w:r w:rsidR="0022038B" w:rsidRPr="0022038B">
          <w:rPr>
            <w:i/>
          </w:rPr>
          <w:t>e</w:t>
        </w:r>
        <w:r w:rsidR="0022038B">
          <w:t>.</w:t>
        </w:r>
        <w:r w:rsidR="0022038B" w:rsidRPr="0022038B">
          <w:rPr>
            <w:i/>
          </w:rPr>
          <w:t>g</w:t>
        </w:r>
        <w:r w:rsidR="0022038B">
          <w:t xml:space="preserve">., identifying a </w:t>
        </w:r>
      </w:ins>
      <w:ins w:id="329" w:author="Ya-Wei Li" w:date="2017-06-02T15:25:00Z">
        <w:r w:rsidR="0022038B">
          <w:t>well pad where none exists)</w:t>
        </w:r>
      </w:ins>
      <w:r w:rsidR="00CC421C">
        <w:t>.</w:t>
      </w:r>
      <w:r>
        <w:t xml:space="preserve"> </w:t>
      </w:r>
      <w:ins w:id="330" w:author="Ya-Wei Li" w:date="2017-06-02T14:37:00Z">
        <w:r w:rsidR="00BC351A">
          <w:t xml:space="preserve"> Because </w:t>
        </w:r>
      </w:ins>
      <w:del w:id="331" w:author="Ya-Wei Li" w:date="2017-06-02T14:37:00Z">
        <w:r w:rsidR="00CC421C" w:rsidDel="00BC351A">
          <w:delText>Due to</w:delText>
        </w:r>
      </w:del>
      <w:ins w:id="332" w:author="Ya-Wei Li" w:date="2017-06-02T14:37:00Z">
        <w:r w:rsidR="00BC351A">
          <w:t>of</w:t>
        </w:r>
      </w:ins>
      <w:r w:rsidR="00CC421C">
        <w:t xml:space="preserve"> this conservative approach, </w:t>
      </w:r>
      <w:ins w:id="333" w:author="Ya-Wei Li" w:date="2017-06-02T14:38:00Z">
        <w:r w:rsidR="00BC351A">
          <w:t>our algorithms</w:t>
        </w:r>
      </w:ins>
      <w:ins w:id="334" w:author="Ya-Wei Li" w:date="2017-06-02T15:30:00Z">
        <w:r w:rsidR="00D000B6">
          <w:t xml:space="preserve"> likely</w:t>
        </w:r>
      </w:ins>
      <w:ins w:id="335" w:author="Ya-Wei Li" w:date="2017-06-02T14:38:00Z">
        <w:r w:rsidR="00BC351A">
          <w:t xml:space="preserve"> did not capture all </w:t>
        </w:r>
      </w:ins>
      <w:del w:id="336" w:author="Ya-Wei Li" w:date="2017-06-02T14:38:00Z">
        <w:r w:rsidR="00CC421C" w:rsidDel="00BC351A">
          <w:delText xml:space="preserve">some </w:delText>
        </w:r>
      </w:del>
      <w:ins w:id="337" w:author="Ya-Wei Li" w:date="2017-06-02T14:38:00Z">
        <w:r w:rsidR="00BC351A">
          <w:t xml:space="preserve">actual </w:t>
        </w:r>
      </w:ins>
      <w:del w:id="338" w:author="Ya-Wei Li" w:date="2017-06-02T14:38:00Z">
        <w:r w:rsidR="00CC421C" w:rsidDel="00BC351A">
          <w:delText xml:space="preserve">true </w:delText>
        </w:r>
      </w:del>
      <w:ins w:id="339" w:author="Ya-Wei Li" w:date="2017-06-02T14:38:00Z">
        <w:r w:rsidR="00BC351A">
          <w:t xml:space="preserve">habitat </w:t>
        </w:r>
      </w:ins>
      <w:r w:rsidR="00CC421C">
        <w:t>disturbances</w:t>
      </w:r>
      <w:ins w:id="340" w:author="Ya-Wei Li" w:date="2017-06-02T15:26:00Z">
        <w:r w:rsidR="0022038B">
          <w:t xml:space="preserve"> since delisting</w:t>
        </w:r>
      </w:ins>
      <w:del w:id="341" w:author="Ya-Wei Li" w:date="2017-06-02T14:39:00Z">
        <w:r w:rsidR="00CC421C" w:rsidDel="00BC351A">
          <w:delText xml:space="preserve"> were </w:delText>
        </w:r>
        <w:r w:rsidDel="00BC351A">
          <w:delText>eliminated</w:delText>
        </w:r>
        <w:r w:rsidR="00CC421C" w:rsidDel="00BC351A">
          <w:delText xml:space="preserve"> from consideration by our algorithms</w:delText>
        </w:r>
      </w:del>
      <w:r w:rsidR="00CC421C">
        <w:t xml:space="preserve">, </w:t>
      </w:r>
      <w:ins w:id="342" w:author="Ya-Wei Li" w:date="2017-06-02T15:30:00Z">
        <w:r w:rsidR="00D000B6">
          <w:t>so</w:t>
        </w:r>
      </w:ins>
      <w:del w:id="343" w:author="Ya-Wei Li" w:date="2017-06-02T15:30:00Z">
        <w:r w:rsidR="00CC421C" w:rsidDel="00D000B6">
          <w:delText>and</w:delText>
        </w:r>
      </w:del>
      <w:r w:rsidR="00CC421C">
        <w:t xml:space="preserve"> the </w:t>
      </w:r>
      <w:ins w:id="344" w:author="Ya-Wei Li" w:date="2017-06-02T15:30:00Z">
        <w:r w:rsidR="00D000B6">
          <w:t xml:space="preserve">1,070 disturbances </w:t>
        </w:r>
      </w:ins>
      <w:del w:id="345" w:author="Ya-Wei Li" w:date="2017-06-02T15:31:00Z">
        <w:r w:rsidR="00CC421C" w:rsidDel="00D000B6">
          <w:delText xml:space="preserve">numbers reported </w:delText>
        </w:r>
      </w:del>
      <w:r w:rsidR="00CC421C">
        <w:t>represent</w:t>
      </w:r>
      <w:r>
        <w:t xml:space="preserve"> </w:t>
      </w:r>
      <w:r w:rsidR="00CC421C">
        <w:t>a</w:t>
      </w:r>
      <w:r>
        <w:t xml:space="preserve"> minimum </w:t>
      </w:r>
      <w:r w:rsidR="00CC421C">
        <w:t>amount</w:t>
      </w:r>
      <w:del w:id="346" w:author="Ya-Wei Li" w:date="2017-06-02T15:31:00Z">
        <w:r w:rsidR="00CC421C" w:rsidDel="00D000B6">
          <w:delText xml:space="preserve"> of </w:delText>
        </w:r>
        <w:r w:rsidDel="00D000B6">
          <w:delText>disturbance</w:delText>
        </w:r>
      </w:del>
      <w:del w:id="347" w:author="Ya-Wei Li" w:date="2017-06-02T15:26:00Z">
        <w:r w:rsidDel="0022038B">
          <w:delText xml:space="preserve"> </w:delText>
        </w:r>
        <w:r w:rsidR="00CC421C" w:rsidDel="0022038B">
          <w:delText>in LPC habitat</w:delText>
        </w:r>
      </w:del>
      <w:del w:id="348" w:author="Ya-Wei Li" w:date="2017-06-02T14:39:00Z">
        <w:r w:rsidR="00CC421C" w:rsidDel="00BC351A">
          <w:delText xml:space="preserve"> </w:delText>
        </w:r>
        <w:r w:rsidDel="00BC351A">
          <w:delText xml:space="preserve">occurring </w:delText>
        </w:r>
      </w:del>
      <w:del w:id="349" w:author="Ya-Wei Li" w:date="2017-06-02T15:26:00Z">
        <w:r w:rsidDel="0022038B">
          <w:delText>since delisting</w:delText>
        </w:r>
      </w:del>
      <w:r>
        <w:t>.</w:t>
      </w:r>
    </w:p>
    <w:p w14:paraId="6D795316" w14:textId="77777777" w:rsidR="00CC421C" w:rsidRDefault="000D1131" w:rsidP="00CC421C">
      <w:pPr>
        <w:keepNext/>
      </w:pPr>
      <w:r>
        <w:rPr>
          <w:noProof/>
        </w:rPr>
        <w:drawing>
          <wp:inline distT="0" distB="0" distL="0" distR="0" wp14:anchorId="426D21B0" wp14:editId="6FB22AA3">
            <wp:extent cx="5839588" cy="5667375"/>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43655" cy="5671322"/>
                    </a:xfrm>
                    <a:prstGeom prst="rect">
                      <a:avLst/>
                    </a:prstGeom>
                    <a:noFill/>
                  </pic:spPr>
                </pic:pic>
              </a:graphicData>
            </a:graphic>
          </wp:inline>
        </w:drawing>
      </w:r>
      <w:r w:rsidR="00D000B6">
        <w:rPr>
          <w:rStyle w:val="CommentReference"/>
        </w:rPr>
        <w:commentReference w:id="350"/>
      </w:r>
    </w:p>
    <w:p w14:paraId="627555AC" w14:textId="77777777" w:rsidR="000D1131" w:rsidRPr="00CC421C" w:rsidRDefault="00CC421C" w:rsidP="00CC421C">
      <w:pPr>
        <w:pStyle w:val="Caption"/>
        <w:rPr>
          <w:color w:val="auto"/>
          <w:sz w:val="20"/>
          <w:szCs w:val="20"/>
        </w:rPr>
      </w:pPr>
      <w:r w:rsidRPr="003F29A7">
        <w:rPr>
          <w:b/>
          <w:color w:val="auto"/>
          <w:sz w:val="20"/>
          <w:szCs w:val="20"/>
        </w:rPr>
        <w:t xml:space="preserve">Figure </w:t>
      </w:r>
      <w:r>
        <w:rPr>
          <w:b/>
          <w:color w:val="auto"/>
          <w:sz w:val="20"/>
          <w:szCs w:val="20"/>
        </w:rPr>
        <w:t>3</w:t>
      </w:r>
      <w:r w:rsidRPr="003F29A7">
        <w:rPr>
          <w:color w:val="auto"/>
          <w:sz w:val="20"/>
          <w:szCs w:val="20"/>
        </w:rPr>
        <w:t xml:space="preserve"> Locations of wind farms</w:t>
      </w:r>
      <w:ins w:id="351" w:author="Ya-Wei Li" w:date="2017-06-02T15:32:00Z">
        <w:r w:rsidR="00D000B6">
          <w:rPr>
            <w:color w:val="auto"/>
            <w:sz w:val="20"/>
            <w:szCs w:val="20"/>
          </w:rPr>
          <w:t xml:space="preserve"> and</w:t>
        </w:r>
      </w:ins>
      <w:del w:id="352" w:author="Ya-Wei Li" w:date="2017-06-02T15:32:00Z">
        <w:r w:rsidR="006A58E0" w:rsidDel="00D000B6">
          <w:rPr>
            <w:color w:val="auto"/>
            <w:sz w:val="20"/>
            <w:szCs w:val="20"/>
          </w:rPr>
          <w:delText>,</w:delText>
        </w:r>
      </w:del>
      <w:r>
        <w:rPr>
          <w:color w:val="auto"/>
          <w:sz w:val="20"/>
          <w:szCs w:val="20"/>
        </w:rPr>
        <w:t xml:space="preserve"> oil</w:t>
      </w:r>
      <w:del w:id="353" w:author="Ya-Wei Li" w:date="2017-06-02T15:32:00Z">
        <w:r w:rsidR="006A58E0" w:rsidDel="00D000B6">
          <w:rPr>
            <w:color w:val="auto"/>
            <w:sz w:val="20"/>
            <w:szCs w:val="20"/>
          </w:rPr>
          <w:delText>,</w:delText>
        </w:r>
      </w:del>
      <w:r>
        <w:rPr>
          <w:color w:val="auto"/>
          <w:sz w:val="20"/>
          <w:szCs w:val="20"/>
        </w:rPr>
        <w:t xml:space="preserve"> and gas wells</w:t>
      </w:r>
      <w:r w:rsidRPr="003F29A7">
        <w:rPr>
          <w:color w:val="auto"/>
          <w:sz w:val="20"/>
          <w:szCs w:val="20"/>
        </w:rPr>
        <w:t xml:space="preserve"> within </w:t>
      </w:r>
      <w:del w:id="354" w:author="Ya-Wei Li" w:date="2017-06-02T15:32:00Z">
        <w:r w:rsidRPr="003F29A7" w:rsidDel="00D000B6">
          <w:rPr>
            <w:color w:val="auto"/>
            <w:sz w:val="20"/>
            <w:szCs w:val="20"/>
          </w:rPr>
          <w:delText>L</w:delText>
        </w:r>
      </w:del>
      <w:ins w:id="355" w:author="Ya-Wei Li" w:date="2017-06-02T15:32:00Z">
        <w:r w:rsidR="00D000B6">
          <w:rPr>
            <w:color w:val="auto"/>
            <w:sz w:val="20"/>
            <w:szCs w:val="20"/>
          </w:rPr>
          <w:t>l</w:t>
        </w:r>
      </w:ins>
      <w:r w:rsidRPr="003F29A7">
        <w:rPr>
          <w:color w:val="auto"/>
          <w:sz w:val="20"/>
          <w:szCs w:val="20"/>
        </w:rPr>
        <w:t>esser prairie-chicken range constructed between September 1</w:t>
      </w:r>
      <w:del w:id="356" w:author="Ya-Wei Li" w:date="2017-06-02T15:32:00Z">
        <w:r w:rsidRPr="003F29A7" w:rsidDel="00D000B6">
          <w:rPr>
            <w:color w:val="auto"/>
            <w:sz w:val="20"/>
            <w:szCs w:val="20"/>
            <w:vertAlign w:val="superscript"/>
          </w:rPr>
          <w:delText>st</w:delText>
        </w:r>
      </w:del>
      <w:r w:rsidRPr="003F29A7">
        <w:rPr>
          <w:color w:val="auto"/>
          <w:sz w:val="20"/>
          <w:szCs w:val="20"/>
        </w:rPr>
        <w:t>, 2015 and April 1</w:t>
      </w:r>
      <w:del w:id="357" w:author="Ya-Wei Li" w:date="2017-06-02T15:32:00Z">
        <w:r w:rsidRPr="003F29A7" w:rsidDel="00D000B6">
          <w:rPr>
            <w:color w:val="auto"/>
            <w:sz w:val="20"/>
            <w:szCs w:val="20"/>
            <w:vertAlign w:val="superscript"/>
          </w:rPr>
          <w:delText>st</w:delText>
        </w:r>
      </w:del>
      <w:r w:rsidRPr="003F29A7">
        <w:rPr>
          <w:color w:val="auto"/>
          <w:sz w:val="20"/>
          <w:szCs w:val="20"/>
        </w:rPr>
        <w:t>, 2017 identified by automated land cover change detection.</w:t>
      </w:r>
      <w:r w:rsidR="006A58E0">
        <w:rPr>
          <w:color w:val="auto"/>
          <w:sz w:val="20"/>
          <w:szCs w:val="20"/>
        </w:rPr>
        <w:t xml:space="preserve">  The range </w:t>
      </w:r>
      <w:ins w:id="358" w:author="Ya-Wei Li" w:date="2017-06-02T15:35:00Z">
        <w:r w:rsidR="00D000B6">
          <w:rPr>
            <w:color w:val="auto"/>
            <w:sz w:val="20"/>
            <w:szCs w:val="20"/>
          </w:rPr>
          <w:t xml:space="preserve">map comes from </w:t>
        </w:r>
      </w:ins>
      <w:del w:id="359" w:author="Ya-Wei Li" w:date="2017-06-02T15:36:00Z">
        <w:r w:rsidR="006A58E0" w:rsidDel="00D000B6">
          <w:rPr>
            <w:color w:val="auto"/>
            <w:sz w:val="20"/>
            <w:szCs w:val="20"/>
          </w:rPr>
          <w:delText xml:space="preserve">used is that considered in </w:delText>
        </w:r>
      </w:del>
      <w:r w:rsidR="006A58E0">
        <w:rPr>
          <w:color w:val="auto"/>
          <w:sz w:val="20"/>
          <w:szCs w:val="20"/>
        </w:rPr>
        <w:t>the range-wide plan</w:t>
      </w:r>
      <w:ins w:id="360" w:author="Ya-Wei Li" w:date="2017-06-02T15:37:00Z">
        <w:r w:rsidR="00D000B6">
          <w:rPr>
            <w:color w:val="auto"/>
            <w:sz w:val="20"/>
            <w:szCs w:val="20"/>
          </w:rPr>
          <w:t>, which uses the map to</w:t>
        </w:r>
      </w:ins>
      <w:del w:id="361" w:author="Ya-Wei Li" w:date="2017-06-02T15:37:00Z">
        <w:r w:rsidR="006A58E0" w:rsidDel="00D000B6">
          <w:rPr>
            <w:color w:val="auto"/>
            <w:sz w:val="20"/>
            <w:szCs w:val="20"/>
          </w:rPr>
          <w:delText xml:space="preserve"> for</w:delText>
        </w:r>
      </w:del>
      <w:r w:rsidR="006A58E0">
        <w:rPr>
          <w:color w:val="auto"/>
          <w:sz w:val="20"/>
          <w:szCs w:val="20"/>
        </w:rPr>
        <w:t xml:space="preserve"> evaluat</w:t>
      </w:r>
      <w:ins w:id="362" w:author="Ya-Wei Li" w:date="2017-06-02T15:37:00Z">
        <w:r w:rsidR="00D000B6">
          <w:rPr>
            <w:color w:val="auto"/>
            <w:sz w:val="20"/>
            <w:szCs w:val="20"/>
          </w:rPr>
          <w:t>e</w:t>
        </w:r>
      </w:ins>
      <w:del w:id="363" w:author="Ya-Wei Li" w:date="2017-06-02T15:37:00Z">
        <w:r w:rsidR="006A58E0" w:rsidDel="00D000B6">
          <w:rPr>
            <w:color w:val="auto"/>
            <w:sz w:val="20"/>
            <w:szCs w:val="20"/>
          </w:rPr>
          <w:delText>ing the need for</w:delText>
        </w:r>
      </w:del>
      <w:r w:rsidR="006A58E0">
        <w:rPr>
          <w:color w:val="auto"/>
          <w:sz w:val="20"/>
          <w:szCs w:val="20"/>
        </w:rPr>
        <w:t xml:space="preserve"> mitigation</w:t>
      </w:r>
      <w:ins w:id="364" w:author="Ya-Wei Li" w:date="2017-06-02T15:37:00Z">
        <w:r w:rsidR="00D000B6">
          <w:rPr>
            <w:color w:val="auto"/>
            <w:sz w:val="20"/>
            <w:szCs w:val="20"/>
          </w:rPr>
          <w:t xml:space="preserve"> requirements</w:t>
        </w:r>
      </w:ins>
      <w:r w:rsidR="006A58E0">
        <w:rPr>
          <w:color w:val="auto"/>
          <w:sz w:val="20"/>
          <w:szCs w:val="20"/>
        </w:rPr>
        <w:t xml:space="preserve">. </w:t>
      </w:r>
      <w:ins w:id="365" w:author="Ya-Wei Li" w:date="2017-06-02T15:37:00Z">
        <w:r w:rsidR="00D000B6">
          <w:rPr>
            <w:color w:val="auto"/>
            <w:sz w:val="20"/>
            <w:szCs w:val="20"/>
          </w:rPr>
          <w:t xml:space="preserve">The range includes </w:t>
        </w:r>
      </w:ins>
      <w:del w:id="366" w:author="Ya-Wei Li" w:date="2017-06-02T15:37:00Z">
        <w:r w:rsidR="006A58E0" w:rsidDel="00D000B6">
          <w:rPr>
            <w:color w:val="auto"/>
            <w:sz w:val="20"/>
            <w:szCs w:val="20"/>
          </w:rPr>
          <w:delText xml:space="preserve">This is </w:delText>
        </w:r>
      </w:del>
      <w:r w:rsidR="006A58E0">
        <w:rPr>
          <w:color w:val="auto"/>
          <w:sz w:val="20"/>
          <w:szCs w:val="20"/>
        </w:rPr>
        <w:t>a 10 mile buffer</w:t>
      </w:r>
      <w:del w:id="367" w:author="Ya-Wei Li" w:date="2017-06-02T15:37:00Z">
        <w:r w:rsidR="006A58E0" w:rsidDel="00D000B6">
          <w:rPr>
            <w:color w:val="auto"/>
            <w:sz w:val="20"/>
            <w:szCs w:val="20"/>
          </w:rPr>
          <w:delText>ed area</w:delText>
        </w:r>
      </w:del>
      <w:r w:rsidR="006A58E0">
        <w:rPr>
          <w:color w:val="auto"/>
          <w:sz w:val="20"/>
          <w:szCs w:val="20"/>
        </w:rPr>
        <w:t xml:space="preserve"> around existing LPC habitat.</w:t>
      </w:r>
    </w:p>
    <w:p w14:paraId="4A6489DD" w14:textId="77777777" w:rsidR="007F7D1E" w:rsidRDefault="007F7D1E" w:rsidP="007F7D1E">
      <w:pPr>
        <w:pStyle w:val="Heading2"/>
      </w:pPr>
      <w:r>
        <w:t>Habitat Loss</w:t>
      </w:r>
      <w:ins w:id="368" w:author="Ya-Wei Li" w:date="2017-06-02T16:13:00Z">
        <w:r w:rsidR="00037D81">
          <w:t xml:space="preserve"> from Agriculture</w:t>
        </w:r>
      </w:ins>
    </w:p>
    <w:p w14:paraId="0E09D016" w14:textId="77777777" w:rsidR="00C25657" w:rsidRDefault="00B421A8">
      <w:pPr>
        <w:pPrChange w:id="369" w:author="Ya-Wei Li" w:date="2017-06-20T15:04:00Z">
          <w:pPr>
            <w:ind w:firstLine="720"/>
          </w:pPr>
        </w:pPrChange>
      </w:pPr>
      <w:r>
        <w:t>In addition to tracking</w:t>
      </w:r>
      <w:ins w:id="370" w:author="Ya-Wei Li" w:date="2017-06-02T15:40:00Z">
        <w:r w:rsidR="00D15128">
          <w:t xml:space="preserve"> disturbance from</w:t>
        </w:r>
      </w:ins>
      <w:r>
        <w:t xml:space="preserve"> energy development,</w:t>
      </w:r>
      <w:r w:rsidR="00C25657">
        <w:t xml:space="preserve"> we </w:t>
      </w:r>
      <w:del w:id="371" w:author="Ya-Wei Li" w:date="2017-06-02T15:40:00Z">
        <w:r w:rsidR="00C25657" w:rsidDel="00D15128">
          <w:delText xml:space="preserve">wanted to </w:delText>
        </w:r>
      </w:del>
      <w:r w:rsidR="00C25657">
        <w:t>estimate</w:t>
      </w:r>
      <w:ins w:id="372" w:author="Ya-Wei Li" w:date="2017-06-02T15:40:00Z">
        <w:r w:rsidR="00D15128">
          <w:t>d</w:t>
        </w:r>
      </w:ins>
      <w:r w:rsidR="00C25657">
        <w:t xml:space="preserve"> the </w:t>
      </w:r>
      <w:del w:id="373" w:author="Ya-Wei Li" w:date="2017-06-20T15:04:00Z">
        <w:r w:rsidR="00C25657" w:rsidDel="00BA6989">
          <w:delText xml:space="preserve">overall </w:delText>
        </w:r>
      </w:del>
      <w:r w:rsidR="00C25657">
        <w:t xml:space="preserve">loss of LPC habitat </w:t>
      </w:r>
      <w:ins w:id="374" w:author="Ya-Wei Li" w:date="2017-06-20T15:31:00Z">
        <w:r w:rsidR="00D8626D">
          <w:t>from conversion of native grass prairie and shrubland to a</w:t>
        </w:r>
      </w:ins>
      <w:ins w:id="375" w:author="Ya-Wei Li" w:date="2017-06-20T15:05:00Z">
        <w:r w:rsidR="00BA6989">
          <w:t>gricultur</w:t>
        </w:r>
      </w:ins>
      <w:ins w:id="376" w:author="Ya-Wei Li" w:date="2017-06-20T15:32:00Z">
        <w:r w:rsidR="00D8626D">
          <w:t>e</w:t>
        </w:r>
      </w:ins>
      <w:del w:id="377" w:author="Ya-Wei Li" w:date="2017-06-20T15:05:00Z">
        <w:r w:rsidR="00C25657" w:rsidDel="00BA6989">
          <w:delText xml:space="preserve">across the species’ </w:delText>
        </w:r>
        <w:r w:rsidR="00C25657" w:rsidDel="00BA6989">
          <w:lastRenderedPageBreak/>
          <w:delText>range</w:delText>
        </w:r>
      </w:del>
      <w:ins w:id="378" w:author="Ya-Wei Li" w:date="2017-06-20T15:32:00Z">
        <w:r w:rsidR="00D8626D">
          <w:t xml:space="preserve"> </w:t>
        </w:r>
      </w:ins>
      <w:del w:id="379" w:author="Ya-Wei Li" w:date="2017-06-20T15:05:00Z">
        <w:r w:rsidR="00C25657" w:rsidDel="00BA6989">
          <w:delText xml:space="preserve"> </w:delText>
        </w:r>
      </w:del>
      <w:r w:rsidR="00C25657">
        <w:t xml:space="preserve">since delisting.  The </w:t>
      </w:r>
      <w:r w:rsidR="00D8626D">
        <w:t>majority</w:t>
      </w:r>
      <w:r w:rsidR="00D8626D">
        <w:rPr>
          <w:rStyle w:val="CommentReference"/>
        </w:rPr>
        <w:t xml:space="preserve"> </w:t>
      </w:r>
      <w:r w:rsidR="00D8626D">
        <w:t>of</w:t>
      </w:r>
      <w:r w:rsidR="00C25657">
        <w:t xml:space="preserve"> </w:t>
      </w:r>
      <w:r>
        <w:t>habitat loss</w:t>
      </w:r>
      <w:r w:rsidR="00C25657">
        <w:t xml:space="preserve"> </w:t>
      </w:r>
      <w:ins w:id="380" w:author="Ya-Wei Li" w:date="2017-06-20T15:36:00Z">
        <w:r w:rsidR="00D8626D">
          <w:t xml:space="preserve">since delisting </w:t>
        </w:r>
      </w:ins>
      <w:r w:rsidR="00C25657">
        <w:t xml:space="preserve">is from </w:t>
      </w:r>
      <w:ins w:id="381" w:author="Ya-Wei Li" w:date="2017-06-20T15:37:00Z">
        <w:r w:rsidR="00D8626D">
          <w:t xml:space="preserve">agricultural </w:t>
        </w:r>
      </w:ins>
      <w:r w:rsidR="00C25657">
        <w:t>conversion</w:t>
      </w:r>
      <w:del w:id="382" w:author="Ya-Wei Li" w:date="2017-06-20T15:37:00Z">
        <w:r w:rsidR="00C25657" w:rsidDel="00D8626D">
          <w:delText xml:space="preserve"> of native grass prairie and shrubland</w:delText>
        </w:r>
      </w:del>
      <w:del w:id="383" w:author="Ya-Wei Li" w:date="2017-06-20T15:29:00Z">
        <w:r w:rsidR="00C25657" w:rsidDel="00D8626D">
          <w:delText xml:space="preserve"> to agriculture</w:delText>
        </w:r>
      </w:del>
      <w:r w:rsidR="00C25657">
        <w:t xml:space="preserve">.  </w:t>
      </w:r>
      <w:r w:rsidR="00FF3780">
        <w:t xml:space="preserve">Using annual </w:t>
      </w:r>
      <w:r w:rsidR="00484010">
        <w:t xml:space="preserve">cropland </w:t>
      </w:r>
      <w:r w:rsidR="00FF3780">
        <w:t>data from the U.S. Department of Agriculture</w:t>
      </w:r>
      <w:ins w:id="384" w:author="Ya-Wei Li" w:date="2017-06-20T15:37:00Z">
        <w:r w:rsidR="00C8336A">
          <w:t xml:space="preserve"> (USDA)</w:t>
        </w:r>
      </w:ins>
      <w:r w:rsidR="00C25657">
        <w:t xml:space="preserve">, </w:t>
      </w:r>
      <w:r w:rsidR="00AE6AFB">
        <w:t>we estimate</w:t>
      </w:r>
      <w:ins w:id="385" w:author="Ya-Wei Li" w:date="2017-06-02T15:41:00Z">
        <w:r w:rsidR="00D15128">
          <w:t>d</w:t>
        </w:r>
      </w:ins>
      <w:ins w:id="386" w:author="Ya-Wei Li" w:date="2017-06-02T15:42:00Z">
        <w:r w:rsidR="00D15128">
          <w:t xml:space="preserve"> that</w:t>
        </w:r>
      </w:ins>
      <w:r w:rsidR="00AE6AFB">
        <w:t xml:space="preserve"> </w:t>
      </w:r>
      <w:r w:rsidR="00D746E3">
        <w:t xml:space="preserve">between </w:t>
      </w:r>
      <w:r w:rsidR="00FF3780">
        <w:t xml:space="preserve">85,000 and </w:t>
      </w:r>
      <w:r w:rsidR="009524FA">
        <w:t>184</w:t>
      </w:r>
      <w:r w:rsidR="00D746E3">
        <w:t>,</w:t>
      </w:r>
      <w:r w:rsidR="00FF3780">
        <w:t>000</w:t>
      </w:r>
      <w:r w:rsidR="00AE6AFB">
        <w:t xml:space="preserve"> acres</w:t>
      </w:r>
      <w:r w:rsidR="00484010">
        <w:t xml:space="preserve"> </w:t>
      </w:r>
      <w:r w:rsidR="00AE6AFB">
        <w:t xml:space="preserve">of LPC habitat was </w:t>
      </w:r>
      <w:r w:rsidR="00484010">
        <w:t xml:space="preserve">converted </w:t>
      </w:r>
      <w:ins w:id="387" w:author="Ya-Wei Li" w:date="2017-06-02T15:56:00Z">
        <w:r w:rsidR="0003329B">
          <w:t xml:space="preserve">from LCP habitat in 2015 </w:t>
        </w:r>
      </w:ins>
      <w:r w:rsidR="00484010">
        <w:t xml:space="preserve">to agriculture </w:t>
      </w:r>
      <w:del w:id="388" w:author="Ya-Wei Li" w:date="2017-06-02T15:57:00Z">
        <w:r w:rsidR="00484010" w:rsidDel="0003329B">
          <w:delText>from 2015 to</w:delText>
        </w:r>
      </w:del>
      <w:ins w:id="389" w:author="Ya-Wei Li" w:date="2017-06-02T15:57:00Z">
        <w:r w:rsidR="0003329B">
          <w:t>in</w:t>
        </w:r>
      </w:ins>
      <w:r w:rsidR="00484010">
        <w:t xml:space="preserve"> 2016</w:t>
      </w:r>
      <w:r w:rsidR="00B41350">
        <w:t xml:space="preserve"> (Figure</w:t>
      </w:r>
      <w:r w:rsidR="00CC421C">
        <w:t xml:space="preserve"> 4</w:t>
      </w:r>
      <w:r w:rsidR="00B41350">
        <w:t>)</w:t>
      </w:r>
      <w:r w:rsidR="00AE6AFB">
        <w:t xml:space="preserve">.  </w:t>
      </w:r>
      <w:r w:rsidR="00484010">
        <w:t>The range of estimated acreage is based on different level of confidence in the classification USDA assigns to each pixel</w:t>
      </w:r>
      <w:ins w:id="390" w:author="Ya-Wei Li" w:date="2017-06-02T15:54:00Z">
        <w:r w:rsidR="0003329B">
          <w:t xml:space="preserve"> of its cropland data</w:t>
        </w:r>
      </w:ins>
      <w:r w:rsidR="00484010">
        <w:t xml:space="preserve">.  The lower value </w:t>
      </w:r>
      <w:r w:rsidR="00C13BA1">
        <w:t xml:space="preserve">of 85,000 acres </w:t>
      </w:r>
      <w:r w:rsidR="00484010">
        <w:t xml:space="preserve">was calculated </w:t>
      </w:r>
      <w:r w:rsidR="00C13BA1">
        <w:t xml:space="preserve">only </w:t>
      </w:r>
      <w:r w:rsidR="00484010">
        <w:t xml:space="preserve">from areas with </w:t>
      </w:r>
      <w:ins w:id="391" w:author="Ya-Wei Li" w:date="2017-06-02T15:56:00Z">
        <w:r w:rsidR="0003329B">
          <w:t>over</w:t>
        </w:r>
      </w:ins>
      <w:del w:id="392" w:author="Ya-Wei Li" w:date="2017-06-02T15:56:00Z">
        <w:r w:rsidR="00484010" w:rsidDel="0003329B">
          <w:delText>&gt;</w:delText>
        </w:r>
      </w:del>
      <w:r w:rsidR="00484010">
        <w:t xml:space="preserve"> 90% </w:t>
      </w:r>
      <w:r w:rsidR="00C13BA1">
        <w:t>confidence that LPC habitat in</w:t>
      </w:r>
      <w:r w:rsidR="00CC421C">
        <w:t xml:space="preserve"> 2015</w:t>
      </w:r>
      <w:r w:rsidR="00484010">
        <w:t xml:space="preserve"> </w:t>
      </w:r>
      <w:r w:rsidR="00C13BA1">
        <w:t>was converted to</w:t>
      </w:r>
      <w:r w:rsidR="00484010">
        <w:t xml:space="preserve"> agriculture in 2016</w:t>
      </w:r>
      <w:r w:rsidR="00C13BA1">
        <w:t xml:space="preserve">.  </w:t>
      </w:r>
      <w:del w:id="393" w:author="Ya-Wei Li" w:date="2017-06-20T15:37:00Z">
        <w:r w:rsidR="00484010" w:rsidDel="00C8336A">
          <w:delText xml:space="preserve"> </w:delText>
        </w:r>
      </w:del>
      <w:r w:rsidR="00C13BA1">
        <w:t xml:space="preserve">Lowering this confidence threshold to </w:t>
      </w:r>
      <w:r w:rsidR="00484010">
        <w:t>75%</w:t>
      </w:r>
      <w:r w:rsidR="00C13BA1">
        <w:t xml:space="preserve"> produces an estimated 184,000 acres converted</w:t>
      </w:r>
      <w:r w:rsidR="00484010">
        <w:t xml:space="preserve">. </w:t>
      </w:r>
      <w:r w:rsidR="00734E95">
        <w:t xml:space="preserve"> </w:t>
      </w:r>
      <w:commentRangeStart w:id="394"/>
      <w:del w:id="395" w:author="Ya-Wei Li" w:date="2017-06-02T16:02:00Z">
        <w:r w:rsidR="00734E95" w:rsidDel="00AC3780">
          <w:delText xml:space="preserve">We cross-validated these estimates against a calculation using the maximum, and variation in greenness over the course of the growing season.  Using this approach, </w:delText>
        </w:r>
        <w:r w:rsidR="006719DB" w:rsidDel="00AC3780">
          <w:delText>an estimate with 75% confidence indicated</w:delText>
        </w:r>
        <w:r w:rsidR="00734E95" w:rsidDel="00AC3780">
          <w:delText xml:space="preserve"> 184,000 acres were converted.</w:delText>
        </w:r>
      </w:del>
      <w:commentRangeEnd w:id="394"/>
      <w:r w:rsidR="00AC3780">
        <w:rPr>
          <w:rStyle w:val="CommentReference"/>
        </w:rPr>
        <w:commentReference w:id="394"/>
      </w:r>
    </w:p>
    <w:p w14:paraId="29808594" w14:textId="77777777" w:rsidR="00DC752D" w:rsidRDefault="000D1131" w:rsidP="00DC752D">
      <w:pPr>
        <w:keepNext/>
      </w:pPr>
      <w:r>
        <w:rPr>
          <w:noProof/>
        </w:rPr>
        <w:lastRenderedPageBreak/>
        <w:drawing>
          <wp:inline distT="0" distB="0" distL="0" distR="0" wp14:anchorId="211A96EB" wp14:editId="141C77D6">
            <wp:extent cx="5988442" cy="57054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91738" cy="5708615"/>
                    </a:xfrm>
                    <a:prstGeom prst="rect">
                      <a:avLst/>
                    </a:prstGeom>
                    <a:noFill/>
                  </pic:spPr>
                </pic:pic>
              </a:graphicData>
            </a:graphic>
          </wp:inline>
        </w:drawing>
      </w:r>
    </w:p>
    <w:p w14:paraId="42915156" w14:textId="77777777" w:rsidR="00572B9A" w:rsidRPr="00CC421C" w:rsidRDefault="00DC752D" w:rsidP="000D1131">
      <w:pPr>
        <w:pStyle w:val="Caption"/>
        <w:rPr>
          <w:color w:val="auto"/>
          <w:sz w:val="20"/>
          <w:szCs w:val="20"/>
        </w:rPr>
      </w:pPr>
      <w:r w:rsidRPr="00CC421C">
        <w:rPr>
          <w:b/>
          <w:color w:val="auto"/>
          <w:sz w:val="20"/>
          <w:szCs w:val="20"/>
        </w:rPr>
        <w:t xml:space="preserve">Figure </w:t>
      </w:r>
      <w:ins w:id="396" w:author="Ya-Wei Li" w:date="2017-06-02T15:50:00Z">
        <w:r w:rsidR="0003329B">
          <w:rPr>
            <w:b/>
            <w:color w:val="auto"/>
            <w:sz w:val="20"/>
            <w:szCs w:val="20"/>
          </w:rPr>
          <w:t>4</w:t>
        </w:r>
      </w:ins>
      <w:del w:id="397" w:author="Ya-Wei Li" w:date="2017-06-02T15:51:00Z">
        <w:r w:rsidRPr="00CC421C" w:rsidDel="0003329B">
          <w:rPr>
            <w:b/>
            <w:color w:val="auto"/>
            <w:sz w:val="20"/>
            <w:szCs w:val="20"/>
          </w:rPr>
          <w:fldChar w:fldCharType="begin"/>
        </w:r>
        <w:r w:rsidRPr="00CC421C" w:rsidDel="0003329B">
          <w:rPr>
            <w:b/>
            <w:color w:val="auto"/>
            <w:sz w:val="20"/>
            <w:szCs w:val="20"/>
          </w:rPr>
          <w:delInstrText xml:space="preserve"> SEQ Figure \* ARABIC </w:delInstrText>
        </w:r>
        <w:r w:rsidRPr="00CC421C" w:rsidDel="0003329B">
          <w:rPr>
            <w:b/>
            <w:color w:val="auto"/>
            <w:sz w:val="20"/>
            <w:szCs w:val="20"/>
          </w:rPr>
          <w:fldChar w:fldCharType="separate"/>
        </w:r>
        <w:r w:rsidR="00CC421C" w:rsidDel="0003329B">
          <w:rPr>
            <w:b/>
            <w:noProof/>
            <w:color w:val="auto"/>
            <w:sz w:val="20"/>
            <w:szCs w:val="20"/>
          </w:rPr>
          <w:delText>3</w:delText>
        </w:r>
        <w:r w:rsidRPr="00CC421C" w:rsidDel="0003329B">
          <w:rPr>
            <w:b/>
            <w:color w:val="auto"/>
            <w:sz w:val="20"/>
            <w:szCs w:val="20"/>
          </w:rPr>
          <w:fldChar w:fldCharType="end"/>
        </w:r>
      </w:del>
      <w:r w:rsidRPr="00CC421C">
        <w:rPr>
          <w:color w:val="auto"/>
          <w:sz w:val="20"/>
          <w:szCs w:val="20"/>
        </w:rPr>
        <w:t xml:space="preserve"> </w:t>
      </w:r>
      <w:r w:rsidR="000D1131" w:rsidRPr="00CC421C">
        <w:rPr>
          <w:color w:val="auto"/>
          <w:sz w:val="20"/>
          <w:szCs w:val="20"/>
        </w:rPr>
        <w:t xml:space="preserve">Conversion </w:t>
      </w:r>
      <w:r w:rsidR="00C13BA1">
        <w:rPr>
          <w:color w:val="auto"/>
          <w:sz w:val="20"/>
          <w:szCs w:val="20"/>
        </w:rPr>
        <w:t>of</w:t>
      </w:r>
      <w:r w:rsidR="000D1131" w:rsidRPr="00CC421C">
        <w:rPr>
          <w:color w:val="auto"/>
          <w:sz w:val="20"/>
          <w:szCs w:val="20"/>
        </w:rPr>
        <w:t xml:space="preserve"> </w:t>
      </w:r>
      <w:del w:id="398" w:author="Ya-Wei Li" w:date="2017-06-02T16:03:00Z">
        <w:r w:rsidR="000D1131" w:rsidRPr="00CC421C" w:rsidDel="00AC3780">
          <w:rPr>
            <w:color w:val="auto"/>
            <w:sz w:val="20"/>
            <w:szCs w:val="20"/>
          </w:rPr>
          <w:delText>L</w:delText>
        </w:r>
      </w:del>
      <w:ins w:id="399" w:author="Ya-Wei Li" w:date="2017-06-02T16:03:00Z">
        <w:r w:rsidR="00AC3780">
          <w:rPr>
            <w:color w:val="auto"/>
            <w:sz w:val="20"/>
            <w:szCs w:val="20"/>
          </w:rPr>
          <w:t>l</w:t>
        </w:r>
      </w:ins>
      <w:r w:rsidR="000D1131" w:rsidRPr="00CC421C">
        <w:rPr>
          <w:color w:val="auto"/>
          <w:sz w:val="20"/>
          <w:szCs w:val="20"/>
        </w:rPr>
        <w:t>esser prairie-chicken habitat</w:t>
      </w:r>
      <w:ins w:id="400" w:author="Ya-Wei Li" w:date="2017-06-02T16:03:00Z">
        <w:r w:rsidR="00AC3780">
          <w:rPr>
            <w:color w:val="auto"/>
            <w:sz w:val="20"/>
            <w:szCs w:val="20"/>
          </w:rPr>
          <w:t xml:space="preserve"> in 2015</w:t>
        </w:r>
      </w:ins>
      <w:r w:rsidR="000D1131" w:rsidRPr="00CC421C">
        <w:rPr>
          <w:color w:val="auto"/>
          <w:sz w:val="20"/>
          <w:szCs w:val="20"/>
        </w:rPr>
        <w:t xml:space="preserve"> </w:t>
      </w:r>
      <w:r w:rsidR="00C13BA1">
        <w:rPr>
          <w:color w:val="auto"/>
          <w:sz w:val="20"/>
          <w:szCs w:val="20"/>
        </w:rPr>
        <w:t xml:space="preserve">to agriculture </w:t>
      </w:r>
      <w:del w:id="401" w:author="Ya-Wei Li" w:date="2017-06-02T16:03:00Z">
        <w:r w:rsidR="000D1131" w:rsidRPr="00CC421C" w:rsidDel="00AC3780">
          <w:rPr>
            <w:color w:val="auto"/>
            <w:sz w:val="20"/>
            <w:szCs w:val="20"/>
          </w:rPr>
          <w:delText>between 2015 and</w:delText>
        </w:r>
      </w:del>
      <w:ins w:id="402" w:author="Ya-Wei Li" w:date="2017-06-02T16:03:00Z">
        <w:r w:rsidR="00AC3780">
          <w:rPr>
            <w:color w:val="auto"/>
            <w:sz w:val="20"/>
            <w:szCs w:val="20"/>
          </w:rPr>
          <w:t>in</w:t>
        </w:r>
      </w:ins>
      <w:r w:rsidR="000D1131" w:rsidRPr="00CC421C">
        <w:rPr>
          <w:color w:val="auto"/>
          <w:sz w:val="20"/>
          <w:szCs w:val="20"/>
        </w:rPr>
        <w:t xml:space="preserve"> 2016.  </w:t>
      </w:r>
      <w:commentRangeStart w:id="403"/>
      <w:r w:rsidR="000D1131" w:rsidRPr="00CC421C">
        <w:rPr>
          <w:color w:val="auto"/>
          <w:sz w:val="20"/>
          <w:szCs w:val="20"/>
        </w:rPr>
        <w:t>A raw score of conversion probability (a) was used to identify a</w:t>
      </w:r>
      <w:r w:rsidRPr="00CC421C">
        <w:rPr>
          <w:color w:val="auto"/>
          <w:sz w:val="20"/>
          <w:szCs w:val="20"/>
        </w:rPr>
        <w:t xml:space="preserve">reas of </w:t>
      </w:r>
      <w:r w:rsidR="000D1131" w:rsidRPr="00CC421C">
        <w:rPr>
          <w:color w:val="auto"/>
          <w:sz w:val="20"/>
          <w:szCs w:val="20"/>
        </w:rPr>
        <w:t xml:space="preserve">agricultural conversion </w:t>
      </w:r>
      <w:r w:rsidRPr="00CC421C">
        <w:rPr>
          <w:color w:val="auto"/>
          <w:sz w:val="20"/>
          <w:szCs w:val="20"/>
        </w:rPr>
        <w:t xml:space="preserve">across </w:t>
      </w:r>
      <w:del w:id="404" w:author="Ya-Wei Li" w:date="2017-06-02T16:04:00Z">
        <w:r w:rsidRPr="00CC421C" w:rsidDel="00AC3780">
          <w:rPr>
            <w:color w:val="auto"/>
            <w:sz w:val="20"/>
            <w:szCs w:val="20"/>
          </w:rPr>
          <w:delText>L</w:delText>
        </w:r>
      </w:del>
      <w:ins w:id="405" w:author="Ya-Wei Li" w:date="2017-06-02T16:04:00Z">
        <w:r w:rsidR="00AC3780">
          <w:rPr>
            <w:color w:val="auto"/>
            <w:sz w:val="20"/>
            <w:szCs w:val="20"/>
          </w:rPr>
          <w:t>l</w:t>
        </w:r>
      </w:ins>
      <w:r w:rsidRPr="00CC421C">
        <w:rPr>
          <w:color w:val="auto"/>
          <w:sz w:val="20"/>
          <w:szCs w:val="20"/>
        </w:rPr>
        <w:t>esser prairie-chicken range</w:t>
      </w:r>
      <w:r w:rsidR="000D1131" w:rsidRPr="00CC421C">
        <w:rPr>
          <w:color w:val="auto"/>
          <w:sz w:val="20"/>
          <w:szCs w:val="20"/>
        </w:rPr>
        <w:t xml:space="preserve">, selecting areas with at least 90% confidence (b), and 75% confidence (c). </w:t>
      </w:r>
      <w:commentRangeEnd w:id="403"/>
      <w:r w:rsidR="00AC3780">
        <w:rPr>
          <w:rStyle w:val="CommentReference"/>
          <w:i w:val="0"/>
          <w:iCs w:val="0"/>
          <w:color w:val="auto"/>
        </w:rPr>
        <w:commentReference w:id="403"/>
      </w:r>
      <w:r w:rsidR="000D1131" w:rsidRPr="00CC421C">
        <w:rPr>
          <w:color w:val="auto"/>
          <w:sz w:val="20"/>
          <w:szCs w:val="20"/>
        </w:rPr>
        <w:t xml:space="preserve"> </w:t>
      </w:r>
    </w:p>
    <w:p w14:paraId="5BEA3086" w14:textId="77777777" w:rsidR="00A5193F" w:rsidRDefault="00A5193F" w:rsidP="00A5193F">
      <w:pPr>
        <w:pStyle w:val="Heading1"/>
      </w:pPr>
      <w:r>
        <w:t>Methods</w:t>
      </w:r>
    </w:p>
    <w:p w14:paraId="42546E2E" w14:textId="77777777" w:rsidR="00447E60" w:rsidRPr="00447E60" w:rsidRDefault="00447E60" w:rsidP="00447E60">
      <w:pPr>
        <w:pStyle w:val="Heading2"/>
      </w:pPr>
      <w:commentRangeStart w:id="406"/>
      <w:r>
        <w:t xml:space="preserve">Satellite </w:t>
      </w:r>
      <w:del w:id="407" w:author="Ya-Wei Li" w:date="2017-06-02T16:31:00Z">
        <w:r w:rsidDel="00DB2CF2">
          <w:delText>d</w:delText>
        </w:r>
      </w:del>
      <w:ins w:id="408" w:author="Ya-Wei Li" w:date="2017-06-02T16:31:00Z">
        <w:r w:rsidR="00DB2CF2">
          <w:t>D</w:t>
        </w:r>
      </w:ins>
      <w:r>
        <w:t>ata</w:t>
      </w:r>
      <w:ins w:id="409" w:author="Ya-Wei Li" w:date="2017-06-02T16:32:00Z">
        <w:r w:rsidR="00DB2CF2">
          <w:t xml:space="preserve"> for Agricultural Conversion</w:t>
        </w:r>
      </w:ins>
      <w:commentRangeEnd w:id="406"/>
      <w:r w:rsidR="007B0F05">
        <w:rPr>
          <w:rStyle w:val="CommentReference"/>
          <w:rFonts w:asciiTheme="minorHAnsi" w:eastAsiaTheme="minorHAnsi" w:hAnsiTheme="minorHAnsi" w:cstheme="minorBidi"/>
        </w:rPr>
        <w:commentReference w:id="406"/>
      </w:r>
    </w:p>
    <w:p w14:paraId="3C13AAF6" w14:textId="77777777" w:rsidR="00447E60" w:rsidRDefault="00382BBE">
      <w:pPr>
        <w:pPrChange w:id="410" w:author="Ya-Wei Li" w:date="2017-06-20T15:38:00Z">
          <w:pPr>
            <w:ind w:firstLine="720"/>
          </w:pPr>
        </w:pPrChange>
      </w:pPr>
      <w:r>
        <w:t>For automated change detection</w:t>
      </w:r>
      <w:ins w:id="411" w:author="Ya-Wei Li" w:date="2017-06-02T16:11:00Z">
        <w:r w:rsidR="00037D81">
          <w:t xml:space="preserve"> using the algorithm we developed</w:t>
        </w:r>
      </w:ins>
      <w:r>
        <w:t>, w</w:t>
      </w:r>
      <w:r w:rsidR="00447E60">
        <w:t>e u</w:t>
      </w:r>
      <w:r w:rsidR="00C07AEC">
        <w:t xml:space="preserve">sed </w:t>
      </w:r>
      <w:r w:rsidR="00447E60">
        <w:t xml:space="preserve">pre-processed Sentinel-2 </w:t>
      </w:r>
      <w:r w:rsidR="002B292A">
        <w:t xml:space="preserve">satellite </w:t>
      </w:r>
      <w:r w:rsidR="00447E60">
        <w:t>imagery</w:t>
      </w:r>
      <w:r w:rsidR="002B292A">
        <w:t>,</w:t>
      </w:r>
      <w:r w:rsidR="00447E60">
        <w:t xml:space="preserve"> available on Google Earth Engine</w:t>
      </w:r>
      <w:r w:rsidR="002B292A">
        <w:t>,</w:t>
      </w:r>
      <w:r w:rsidR="00447E60">
        <w:t xml:space="preserve"> to conduct change detection analyses.  </w:t>
      </w:r>
      <w:r w:rsidR="00DD2421">
        <w:t>Sentinel-2 is a remote sensing satellite system deployed and maintained by the European Union, providing global coverage of 10</w:t>
      </w:r>
      <w:ins w:id="412" w:author="Ya-Wei Li" w:date="2017-06-20T15:39:00Z">
        <w:r w:rsidR="00C8336A">
          <w:t xml:space="preserve"> </w:t>
        </w:r>
      </w:ins>
      <w:r w:rsidR="00DD2421">
        <w:t xml:space="preserve">m resolution imagery every 12 days.  </w:t>
      </w:r>
      <w:r w:rsidR="00280E1F">
        <w:t xml:space="preserve">Sentinel-2 images contain 12 bands </w:t>
      </w:r>
      <w:ins w:id="413" w:author="Ya-Wei Li" w:date="2017-06-20T15:40:00Z">
        <w:r w:rsidR="00C8336A">
          <w:t xml:space="preserve">that </w:t>
        </w:r>
      </w:ins>
      <w:r w:rsidR="00280E1F">
        <w:t>record</w:t>
      </w:r>
      <w:del w:id="414" w:author="Ya-Wei Li" w:date="2017-06-20T15:40:00Z">
        <w:r w:rsidR="00280E1F" w:rsidDel="00C8336A">
          <w:delText>ing</w:delText>
        </w:r>
      </w:del>
      <w:r w:rsidR="00280E1F">
        <w:t xml:space="preserve"> reflectance values in the visible, near infrared, short-wave infrared, and near ultraviolet spectra.  </w:t>
      </w:r>
      <w:r w:rsidR="00447E60">
        <w:t xml:space="preserve">To avoid the potential for </w:t>
      </w:r>
      <w:r w:rsidR="00280E1F">
        <w:t xml:space="preserve">seasonal </w:t>
      </w:r>
      <w:r w:rsidR="00447E60">
        <w:t xml:space="preserve">phenology to confound true land cover change, we </w:t>
      </w:r>
      <w:r w:rsidR="00280E1F">
        <w:t xml:space="preserve">first </w:t>
      </w:r>
      <w:r w:rsidR="00447E60">
        <w:t>selected Sentinel-2 scenes across LPC range acquired outside of the growing season (November to March)</w:t>
      </w:r>
      <w:r w:rsidR="00280E1F">
        <w:t xml:space="preserve">.  </w:t>
      </w:r>
      <w:r w:rsidR="00280E1F">
        <w:lastRenderedPageBreak/>
        <w:t>Scenes collected</w:t>
      </w:r>
      <w:r w:rsidR="00447E60">
        <w:t xml:space="preserve"> in 2015</w:t>
      </w:r>
      <w:r w:rsidR="002B292A">
        <w:t>/</w:t>
      </w:r>
      <w:r w:rsidR="00280E1F">
        <w:t>16</w:t>
      </w:r>
      <w:r w:rsidR="00447E60">
        <w:t xml:space="preserve"> </w:t>
      </w:r>
      <w:r w:rsidR="00280E1F">
        <w:t xml:space="preserve">were used as ‘before’ imagery </w:t>
      </w:r>
      <w:r w:rsidR="00447E60">
        <w:t xml:space="preserve">and </w:t>
      </w:r>
      <w:r w:rsidR="00280E1F">
        <w:t xml:space="preserve">those in </w:t>
      </w:r>
      <w:r w:rsidR="00447E60">
        <w:t>2016</w:t>
      </w:r>
      <w:r w:rsidR="002B292A">
        <w:t>/</w:t>
      </w:r>
      <w:r w:rsidR="00280E1F">
        <w:t>17 as ‘after’</w:t>
      </w:r>
      <w:r w:rsidR="00447E60">
        <w:t xml:space="preserve">.  We </w:t>
      </w:r>
      <w:r w:rsidR="00DD2421">
        <w:t>removed cloudy pixels from</w:t>
      </w:r>
      <w:r w:rsidR="00447E60">
        <w:t xml:space="preserve"> each image using</w:t>
      </w:r>
      <w:r w:rsidR="00DD2421">
        <w:t xml:space="preserve"> a filter on</w:t>
      </w:r>
      <w:r w:rsidR="00447E60">
        <w:t xml:space="preserve"> the </w:t>
      </w:r>
      <w:r w:rsidR="00C969CB">
        <w:t>provided quality assurance</w:t>
      </w:r>
      <w:r w:rsidR="00447E60">
        <w:t xml:space="preserve"> band, </w:t>
      </w:r>
      <w:r w:rsidR="00C969CB">
        <w:t xml:space="preserve">which identifies clouds, shadow, snow, and water, </w:t>
      </w:r>
      <w:r w:rsidR="00447E60">
        <w:t xml:space="preserve">and created a single image composite </w:t>
      </w:r>
      <w:r w:rsidR="00DD2421">
        <w:t xml:space="preserve">by </w:t>
      </w:r>
      <w:r w:rsidR="00447E60">
        <w:t>selecting the median value of each pixel stack.</w:t>
      </w:r>
      <w:r w:rsidR="00447E60" w:rsidRPr="00D22E4C">
        <w:t xml:space="preserve"> </w:t>
      </w:r>
      <w:r w:rsidR="00447E60">
        <w:t xml:space="preserve"> </w:t>
      </w:r>
    </w:p>
    <w:p w14:paraId="59926772" w14:textId="77777777" w:rsidR="00382BBE" w:rsidRDefault="00382BBE">
      <w:pPr>
        <w:pPrChange w:id="415" w:author="Ya-Wei Li" w:date="2017-06-20T15:38:00Z">
          <w:pPr>
            <w:ind w:firstLine="720"/>
          </w:pPr>
        </w:pPrChange>
      </w:pPr>
      <w:r>
        <w:t>To detect conversion of LPC habitat to agriculture, we used Lan</w:t>
      </w:r>
      <w:ins w:id="416" w:author="Ya-Wei Li" w:date="2017-06-02T16:15:00Z">
        <w:r w:rsidR="00037D81">
          <w:t>d</w:t>
        </w:r>
      </w:ins>
      <w:r>
        <w:t>sat-8 orthorectified top-of-atmosphere reflectance imagery, available on Google Earth Engine.  Landsat-8 is a remote sensing satellite system deployed and maintained by the U.S. Geological Survey, providing global coverage of 30</w:t>
      </w:r>
      <w:ins w:id="417" w:author="Ya-Wei Li" w:date="2017-06-20T15:41:00Z">
        <w:r w:rsidR="00C8336A">
          <w:t xml:space="preserve"> </w:t>
        </w:r>
      </w:ins>
      <w:r>
        <w:t xml:space="preserve">m resolution imagery every 16 days.  To calculate changes in greenness over the course of the growing season, we selected Landsat-8 scenes across LPC range acquired between April and October.  We defined scenes collected in the growing season of 2015 as ‘before’ conditions, and those collected in 2016 as ‘after’ conditions.  We removed cloudy pixels from each image using </w:t>
      </w:r>
      <w:del w:id="418" w:author="Ya-Wei Li" w:date="2017-06-02T16:15:00Z">
        <w:r w:rsidR="00734E95" w:rsidDel="00037D81">
          <w:delText xml:space="preserve">using </w:delText>
        </w:r>
      </w:del>
      <w:r w:rsidR="00734E95">
        <w:t>the Fmask</w:t>
      </w:r>
      <w:r w:rsidR="00734E95">
        <w:rPr>
          <w:rStyle w:val="FootnoteReference"/>
        </w:rPr>
        <w:footnoteReference w:id="7"/>
      </w:r>
      <w:r w:rsidR="00734E95">
        <w:t xml:space="preserve"> algorithm, which calculates the probability that a pixel is a cloud, shadow, or snow.  We excluded pixels with a probability </w:t>
      </w:r>
      <w:ins w:id="419" w:author="Ya-Wei Li" w:date="2017-06-02T16:15:00Z">
        <w:r w:rsidR="00037D81">
          <w:t>exceeding</w:t>
        </w:r>
      </w:ins>
      <w:del w:id="420" w:author="Ya-Wei Li" w:date="2017-06-02T16:15:00Z">
        <w:r w:rsidR="00734E95" w:rsidDel="00037D81">
          <w:delText>&gt;</w:delText>
        </w:r>
      </w:del>
      <w:r w:rsidR="00734E95">
        <w:t xml:space="preserve"> 0.2.</w:t>
      </w:r>
    </w:p>
    <w:p w14:paraId="60977693" w14:textId="77777777" w:rsidR="00447E60" w:rsidRDefault="00447E60" w:rsidP="00447E60">
      <w:pPr>
        <w:pStyle w:val="Heading2"/>
      </w:pPr>
      <w:r>
        <w:t>Change Detection Algorithm</w:t>
      </w:r>
      <w:ins w:id="421" w:author="Ya-Wei Li" w:date="2017-06-02T16:32:00Z">
        <w:r w:rsidR="00DB2CF2">
          <w:t xml:space="preserve"> for Agricultural Conversion</w:t>
        </w:r>
      </w:ins>
    </w:p>
    <w:p w14:paraId="2DACD067" w14:textId="77777777" w:rsidR="007C3848" w:rsidRDefault="00D22E4C">
      <w:pPr>
        <w:pPrChange w:id="422" w:author="Ya-Wei Li" w:date="2017-06-20T15:39:00Z">
          <w:pPr>
            <w:ind w:firstLine="720"/>
          </w:pPr>
        </w:pPrChange>
      </w:pPr>
      <w:r>
        <w:t xml:space="preserve">Our automated change detection algorithm </w:t>
      </w:r>
      <w:r w:rsidR="00983A83">
        <w:t>extended</w:t>
      </w:r>
      <w:r>
        <w:t xml:space="preserve"> </w:t>
      </w:r>
      <w:ins w:id="423" w:author="Ya-Wei Li" w:date="2017-06-02T16:16:00Z">
        <w:r w:rsidR="00037D81">
          <w:t xml:space="preserve">the </w:t>
        </w:r>
      </w:ins>
      <w:r>
        <w:t>method</w:t>
      </w:r>
      <w:del w:id="424" w:author="Ya-Wei Li" w:date="2017-06-02T16:16:00Z">
        <w:r w:rsidDel="00037D81">
          <w:delText>ology</w:delText>
        </w:r>
      </w:del>
      <w:r>
        <w:t xml:space="preserve"> used by </w:t>
      </w:r>
      <w:r w:rsidR="00447E60">
        <w:t xml:space="preserve">the </w:t>
      </w:r>
      <w:r w:rsidR="007C3848">
        <w:t>U.S Geological Survey</w:t>
      </w:r>
      <w:r>
        <w:t xml:space="preserve"> to produce the </w:t>
      </w:r>
      <w:r w:rsidR="007C3848">
        <w:t>National Land Cover Dataset (NLCD) land cover change</w:t>
      </w:r>
      <w:r>
        <w:t xml:space="preserve"> data</w:t>
      </w:r>
      <w:r w:rsidR="00DD2421">
        <w:rPr>
          <w:rStyle w:val="FootnoteReference"/>
        </w:rPr>
        <w:footnoteReference w:id="8"/>
      </w:r>
      <w:r>
        <w:t xml:space="preserve">.  We </w:t>
      </w:r>
      <w:r w:rsidR="00447E60">
        <w:t>calculated four spectral change metrics between before and after imagery</w:t>
      </w:r>
      <w:r w:rsidR="00CB1A85">
        <w:t xml:space="preserve">.  The </w:t>
      </w:r>
      <w:r w:rsidR="003B503D">
        <w:t>Change Vector</w:t>
      </w:r>
      <w:r w:rsidR="007C3848">
        <w:t xml:space="preserve"> (CV) measures </w:t>
      </w:r>
      <w:r w:rsidR="00280E1F">
        <w:t xml:space="preserve">the </w:t>
      </w:r>
      <w:r w:rsidR="007C3848">
        <w:t xml:space="preserve">total </w:t>
      </w:r>
      <w:r w:rsidR="00280E1F">
        <w:t>change in</w:t>
      </w:r>
      <w:r w:rsidR="00447E60">
        <w:t xml:space="preserve"> reflectance values</w:t>
      </w:r>
      <w:r w:rsidR="007C3848">
        <w:t xml:space="preserve"> </w:t>
      </w:r>
      <w:r w:rsidR="003B503D">
        <w:t xml:space="preserve">between two images </w:t>
      </w:r>
      <w:r w:rsidR="007C3848">
        <w:t xml:space="preserve">across the visible and infrared spectrum, </w:t>
      </w:r>
      <w:r w:rsidR="00CB1A85">
        <w:t xml:space="preserve">and </w:t>
      </w:r>
      <w:r w:rsidR="003B503D">
        <w:t>Relative CV Maximum (RCV</w:t>
      </w:r>
      <w:r w:rsidR="003B503D" w:rsidRPr="003B503D">
        <w:rPr>
          <w:vertAlign w:val="subscript"/>
        </w:rPr>
        <w:t>MAX</w:t>
      </w:r>
      <w:r w:rsidR="003B503D">
        <w:t>)</w:t>
      </w:r>
      <w:r w:rsidR="00CB1A85">
        <w:t xml:space="preserve"> </w:t>
      </w:r>
      <w:r w:rsidR="00983A83">
        <w:t>measure</w:t>
      </w:r>
      <w:ins w:id="425" w:author="Ya-Wei Li" w:date="2017-06-02T16:16:00Z">
        <w:r w:rsidR="00037D81">
          <w:t>s</w:t>
        </w:r>
      </w:ins>
      <w:r w:rsidR="00447E60">
        <w:t xml:space="preserve"> the total </w:t>
      </w:r>
      <w:del w:id="426" w:author="Ya-Wei Li" w:date="2017-06-02T16:16:00Z">
        <w:r w:rsidR="00447E60" w:rsidDel="00037D81">
          <w:delText xml:space="preserve">of </w:delText>
        </w:r>
      </w:del>
      <w:r w:rsidR="003B503D">
        <w:t>change</w:t>
      </w:r>
      <w:del w:id="427" w:author="Ya-Wei Li" w:date="2017-06-02T16:16:00Z">
        <w:r w:rsidR="003B503D" w:rsidDel="00037D81">
          <w:delText>s</w:delText>
        </w:r>
      </w:del>
      <w:r w:rsidR="003B503D">
        <w:t xml:space="preserve"> in each band</w:t>
      </w:r>
      <w:r w:rsidR="00447E60">
        <w:t xml:space="preserve"> </w:t>
      </w:r>
      <w:r w:rsidR="003B503D">
        <w:t>scaled</w:t>
      </w:r>
      <w:r w:rsidR="00447E60">
        <w:t xml:space="preserve"> to </w:t>
      </w:r>
      <w:r w:rsidR="003B503D">
        <w:t>their</w:t>
      </w:r>
      <w:r w:rsidR="00447E60">
        <w:t xml:space="preserve"> global maxim</w:t>
      </w:r>
      <w:r w:rsidR="003B503D">
        <w:t>a</w:t>
      </w:r>
      <w:r w:rsidR="007C3848">
        <w:t xml:space="preserve">.  </w:t>
      </w:r>
      <w:r w:rsidR="00983A83">
        <w:t xml:space="preserve">Differences in </w:t>
      </w:r>
      <w:r w:rsidR="003B503D">
        <w:t>Normalized Difference Vegetation Index</w:t>
      </w:r>
      <w:r w:rsidR="00CB1A85">
        <w:t xml:space="preserve"> (</w:t>
      </w:r>
      <w:r w:rsidR="00983A83">
        <w:t>d</w:t>
      </w:r>
      <w:r w:rsidR="00CB1A85">
        <w:t>NDVI)</w:t>
      </w:r>
      <w:r w:rsidR="002B292A">
        <w:t xml:space="preserve"> uses</w:t>
      </w:r>
      <w:r w:rsidR="00CB1A85">
        <w:t xml:space="preserve"> </w:t>
      </w:r>
      <w:r w:rsidR="00B95547">
        <w:t>ratios between</w:t>
      </w:r>
      <w:r w:rsidR="00CB1A85">
        <w:t xml:space="preserve"> </w:t>
      </w:r>
      <w:r w:rsidR="003B503D">
        <w:t xml:space="preserve">near infrared and red </w:t>
      </w:r>
      <w:r w:rsidR="00B95547">
        <w:t>reflectance</w:t>
      </w:r>
      <w:r w:rsidR="003B503D">
        <w:t xml:space="preserve"> </w:t>
      </w:r>
      <w:r w:rsidR="00CB1A85">
        <w:t xml:space="preserve">to indicate </w:t>
      </w:r>
      <w:r w:rsidR="00983A83">
        <w:t xml:space="preserve">changes in </w:t>
      </w:r>
      <w:r w:rsidR="00CB1A85">
        <w:t xml:space="preserve">the </w:t>
      </w:r>
      <w:r w:rsidR="003B503D">
        <w:t xml:space="preserve">concentration of </w:t>
      </w:r>
      <w:r w:rsidR="00CB1A85">
        <w:t>vegetation</w:t>
      </w:r>
      <w:r>
        <w:t xml:space="preserve">.  </w:t>
      </w:r>
      <w:r w:rsidR="003B503D">
        <w:t xml:space="preserve">We </w:t>
      </w:r>
      <w:ins w:id="428" w:author="Ya-Wei Li" w:date="2017-06-02T16:17:00Z">
        <w:r w:rsidR="00037D81">
          <w:t>also</w:t>
        </w:r>
      </w:ins>
      <w:del w:id="429" w:author="Ya-Wei Li" w:date="2017-06-02T16:17:00Z">
        <w:r w:rsidR="003B503D" w:rsidDel="00037D81">
          <w:delText>additionally</w:delText>
        </w:r>
      </w:del>
      <w:r w:rsidR="003B503D">
        <w:t xml:space="preserve"> calculated </w:t>
      </w:r>
      <w:r w:rsidR="00983A83">
        <w:t>differences</w:t>
      </w:r>
      <w:r w:rsidR="003B503D">
        <w:t xml:space="preserve"> in a Ratio Normalized Difference Soil Index (</w:t>
      </w:r>
      <w:r w:rsidR="00983A83">
        <w:t>d</w:t>
      </w:r>
      <w:r w:rsidR="003B503D">
        <w:t>RNDSI)</w:t>
      </w:r>
      <w:r w:rsidR="003B503D">
        <w:rPr>
          <w:rStyle w:val="FootnoteReference"/>
        </w:rPr>
        <w:footnoteReference w:id="9"/>
      </w:r>
      <w:r w:rsidR="00983A83">
        <w:t xml:space="preserve">, which uses ratios between short-wave infrared and green </w:t>
      </w:r>
      <w:r w:rsidR="00B95547">
        <w:t>reflectance</w:t>
      </w:r>
      <w:r w:rsidR="00983A83">
        <w:t xml:space="preserve"> to indicate</w:t>
      </w:r>
      <w:r w:rsidR="003B503D">
        <w:t xml:space="preserve"> </w:t>
      </w:r>
      <w:r w:rsidR="00983A83">
        <w:t>changes in the</w:t>
      </w:r>
      <w:r w:rsidR="003B503D">
        <w:t xml:space="preserve"> </w:t>
      </w:r>
      <w:r w:rsidR="00983A83">
        <w:t>concentration</w:t>
      </w:r>
      <w:r w:rsidR="003B503D">
        <w:t xml:space="preserve"> of bare ground.  </w:t>
      </w:r>
      <w:ins w:id="430" w:author="Ya-Wei Li" w:date="2017-06-02T16:17:00Z">
        <w:r w:rsidR="00037D81">
          <w:t xml:space="preserve">We then converted </w:t>
        </w:r>
      </w:ins>
      <w:del w:id="431" w:author="Ya-Wei Li" w:date="2017-06-02T16:17:00Z">
        <w:r w:rsidDel="00037D81">
          <w:delText>P</w:delText>
        </w:r>
      </w:del>
      <w:ins w:id="432" w:author="Ya-Wei Li" w:date="2017-06-02T16:17:00Z">
        <w:r w:rsidR="00037D81">
          <w:t>p</w:t>
        </w:r>
      </w:ins>
      <w:r>
        <w:t>ixel values for each</w:t>
      </w:r>
      <w:r w:rsidR="00447E60">
        <w:t xml:space="preserve"> </w:t>
      </w:r>
      <w:r w:rsidR="00CB1A85">
        <w:t>change</w:t>
      </w:r>
      <w:r>
        <w:t xml:space="preserve"> metric </w:t>
      </w:r>
      <w:del w:id="433" w:author="Ya-Wei Li" w:date="2017-06-02T16:17:00Z">
        <w:r w:rsidDel="00037D81">
          <w:delText xml:space="preserve">were converted </w:delText>
        </w:r>
      </w:del>
      <w:r>
        <w:t>to z-scores representing the likelihood of land</w:t>
      </w:r>
      <w:r w:rsidR="00983A83">
        <w:t xml:space="preserve"> cover change relative to </w:t>
      </w:r>
      <w:r>
        <w:t>global</w:t>
      </w:r>
      <w:r w:rsidR="003B503D">
        <w:t xml:space="preserve"> means for normalized indices (RNDSI &amp; </w:t>
      </w:r>
      <w:r>
        <w:t xml:space="preserve">NDVI), and global minimums for scaled indices (CV and </w:t>
      </w:r>
      <w:r w:rsidR="003B503D">
        <w:t>RCV</w:t>
      </w:r>
      <w:r w:rsidR="003B503D" w:rsidRPr="003B503D">
        <w:rPr>
          <w:vertAlign w:val="subscript"/>
        </w:rPr>
        <w:t>MAX</w:t>
      </w:r>
      <w:r>
        <w:t xml:space="preserve">).  </w:t>
      </w:r>
      <w:r w:rsidR="003B503D">
        <w:t xml:space="preserve">The output was a four-band image consisting of the standardized z-scores for each change metric at each pixel, covering </w:t>
      </w:r>
      <w:r w:rsidR="00983A83">
        <w:t xml:space="preserve">the entire </w:t>
      </w:r>
      <w:r w:rsidR="003B503D">
        <w:t xml:space="preserve">LPC range.  </w:t>
      </w:r>
      <w:r w:rsidR="00447E60">
        <w:t xml:space="preserve">All calculations and transformations were performed in Google Earth Engine.  </w:t>
      </w:r>
    </w:p>
    <w:p w14:paraId="59C3C194" w14:textId="77777777" w:rsidR="00447E60" w:rsidRDefault="00447E60" w:rsidP="00447E60">
      <w:pPr>
        <w:pStyle w:val="Heading2"/>
      </w:pPr>
      <w:r>
        <w:t>Change Validation</w:t>
      </w:r>
      <w:ins w:id="434" w:author="Ya-Wei Li" w:date="2017-06-02T16:30:00Z">
        <w:r w:rsidR="00DB2CF2">
          <w:t xml:space="preserve"> for Energy Development</w:t>
        </w:r>
      </w:ins>
    </w:p>
    <w:p w14:paraId="45E63384" w14:textId="77777777" w:rsidR="00037D81" w:rsidRDefault="00037D81">
      <w:pPr>
        <w:rPr>
          <w:ins w:id="435" w:author="Ya-Wei Li" w:date="2017-06-02T16:18:00Z"/>
        </w:rPr>
        <w:pPrChange w:id="436" w:author="Ya-Wei Li" w:date="2017-06-20T15:39:00Z">
          <w:pPr>
            <w:ind w:firstLine="720"/>
          </w:pPr>
        </w:pPrChange>
      </w:pPr>
      <w:ins w:id="437" w:author="Ya-Wei Li" w:date="2017-06-02T16:17:00Z">
        <w:r>
          <w:t xml:space="preserve">Because of </w:t>
        </w:r>
      </w:ins>
      <w:del w:id="438" w:author="Ya-Wei Li" w:date="2017-06-02T16:17:00Z">
        <w:r w:rsidR="00447E60" w:rsidDel="00037D81">
          <w:delText xml:space="preserve">Due to </w:delText>
        </w:r>
      </w:del>
      <w:r w:rsidR="00447E60">
        <w:t xml:space="preserve">the distinct </w:t>
      </w:r>
      <w:r w:rsidR="00983A83">
        <w:t xml:space="preserve">spatial </w:t>
      </w:r>
      <w:r w:rsidR="00447E60">
        <w:t>pattern of wind farms</w:t>
      </w:r>
      <w:r w:rsidR="002B292A">
        <w:t xml:space="preserve"> (Figure 1d)</w:t>
      </w:r>
      <w:r w:rsidR="00447E60">
        <w:t xml:space="preserve">, we </w:t>
      </w:r>
      <w:r w:rsidR="00983A83">
        <w:t>identified</w:t>
      </w:r>
      <w:r w:rsidR="00447E60">
        <w:t xml:space="preserve"> new farms by examining the change </w:t>
      </w:r>
      <w:r w:rsidR="00983A83">
        <w:t>metric output visualized to highlight losses in vegetation and increases in bare ground</w:t>
      </w:r>
      <w:r w:rsidR="00447E60">
        <w:t>.  We then visually inspected the</w:t>
      </w:r>
      <w:r w:rsidR="002B292A">
        <w:t xml:space="preserve"> most recent available Sentinel-</w:t>
      </w:r>
      <w:r w:rsidR="00447E60">
        <w:t xml:space="preserve">2 imagery at new wind farm locations to identify and mark individual turbines.  </w:t>
      </w:r>
    </w:p>
    <w:p w14:paraId="2B53263F" w14:textId="77777777" w:rsidR="00D22E4C" w:rsidRPr="00B95547" w:rsidRDefault="002B292A">
      <w:pPr>
        <w:pPrChange w:id="439" w:author="Ya-Wei Li" w:date="2017-06-20T15:39:00Z">
          <w:pPr>
            <w:ind w:firstLine="720"/>
          </w:pPr>
        </w:pPrChange>
      </w:pPr>
      <w:r>
        <w:t>Oil and gas well</w:t>
      </w:r>
      <w:r w:rsidR="00983A83">
        <w:t xml:space="preserve"> pads are small and less distinct</w:t>
      </w:r>
      <w:ins w:id="440" w:author="Ya-Wei Li" w:date="2017-06-02T16:19:00Z">
        <w:r w:rsidR="00037D81">
          <w:t xml:space="preserve">, allowing us to readily </w:t>
        </w:r>
      </w:ins>
      <w:del w:id="441" w:author="Ya-Wei Li" w:date="2017-06-02T16:19:00Z">
        <w:r w:rsidR="00983A83" w:rsidDel="00037D81">
          <w:delText xml:space="preserve">.  Therefore, we </w:delText>
        </w:r>
      </w:del>
      <w:r w:rsidR="00D22E4C">
        <w:t>define</w:t>
      </w:r>
      <w:del w:id="442" w:author="Ya-Wei Li" w:date="2017-06-02T16:19:00Z">
        <w:r w:rsidR="00983A83" w:rsidDel="00037D81">
          <w:delText>d</w:delText>
        </w:r>
      </w:del>
      <w:ins w:id="443" w:author="Ya-Wei Li" w:date="2017-06-02T16:19:00Z">
        <w:r w:rsidR="00037D81">
          <w:t xml:space="preserve"> the</w:t>
        </w:r>
      </w:ins>
      <w:r w:rsidR="00D22E4C">
        <w:t xml:space="preserve"> </w:t>
      </w:r>
      <w:del w:id="444" w:author="Ya-Wei Li" w:date="2017-06-02T16:19:00Z">
        <w:r w:rsidR="00D22E4C" w:rsidDel="00037D81">
          <w:delText xml:space="preserve">change metric </w:delText>
        </w:r>
      </w:del>
      <w:ins w:id="445" w:author="Ya-Wei Li" w:date="2017-06-02T16:26:00Z">
        <w:r w:rsidR="00DB2CF2">
          <w:t xml:space="preserve">reflectance </w:t>
        </w:r>
      </w:ins>
      <w:r w:rsidR="00D22E4C">
        <w:t xml:space="preserve">thresholds that </w:t>
      </w:r>
      <w:ins w:id="446" w:author="Ya-Wei Li" w:date="2017-06-02T16:19:00Z">
        <w:r w:rsidR="00037D81">
          <w:t xml:space="preserve">represent </w:t>
        </w:r>
      </w:ins>
      <w:del w:id="447" w:author="Ya-Wei Li" w:date="2017-06-02T16:20:00Z">
        <w:r w:rsidR="00D22E4C" w:rsidDel="00037D81">
          <w:delText>ident</w:delText>
        </w:r>
        <w:r w:rsidR="00983A83" w:rsidDel="00037D81">
          <w:delText xml:space="preserve">ified </w:delText>
        </w:r>
      </w:del>
      <w:r w:rsidR="00983A83">
        <w:t>replacement of natural land cover with well pad</w:t>
      </w:r>
      <w:r>
        <w:t>s</w:t>
      </w:r>
      <w:r w:rsidR="00983A83">
        <w:t>.  W</w:t>
      </w:r>
      <w:r w:rsidR="00D22E4C">
        <w:t xml:space="preserve">e </w:t>
      </w:r>
      <w:r w:rsidR="007663D4">
        <w:t>selected</w:t>
      </w:r>
      <w:r w:rsidR="00D22E4C">
        <w:t xml:space="preserve"> </w:t>
      </w:r>
      <w:del w:id="448" w:author="Ya-Wei Li" w:date="2017-06-02T16:27:00Z">
        <w:r w:rsidR="00D22E4C" w:rsidDel="00DB2CF2">
          <w:delText xml:space="preserve">a set of </w:delText>
        </w:r>
      </w:del>
      <w:r w:rsidR="00D83FEC">
        <w:t>100 validation plots</w:t>
      </w:r>
      <w:r w:rsidR="007663D4">
        <w:t xml:space="preserve"> </w:t>
      </w:r>
      <w:r>
        <w:t>from</w:t>
      </w:r>
      <w:r w:rsidR="00D83FEC">
        <w:t xml:space="preserve"> the change metric image</w:t>
      </w:r>
      <w:r w:rsidR="007663D4">
        <w:t xml:space="preserve"> </w:t>
      </w:r>
      <w:r>
        <w:t xml:space="preserve">in </w:t>
      </w:r>
      <w:r w:rsidR="00D83FEC">
        <w:t xml:space="preserve">areas with high </w:t>
      </w:r>
      <w:r w:rsidR="00D83FEC">
        <w:lastRenderedPageBreak/>
        <w:t xml:space="preserve">change likelihoods </w:t>
      </w:r>
      <w:r w:rsidR="007663D4">
        <w:t>that</w:t>
      </w:r>
      <w:r w:rsidR="00D83FEC">
        <w:t xml:space="preserve"> did </w:t>
      </w:r>
      <w:r w:rsidR="00983A83">
        <w:t xml:space="preserve">(true positive) </w:t>
      </w:r>
      <w:r w:rsidR="00D83FEC">
        <w:t xml:space="preserve">and did not </w:t>
      </w:r>
      <w:r w:rsidR="00983A83">
        <w:t xml:space="preserve">(false positive) </w:t>
      </w:r>
      <w:r w:rsidR="00D83FEC">
        <w:t xml:space="preserve">correspond to </w:t>
      </w:r>
      <w:r w:rsidR="00983A83">
        <w:t>the addition of well pads</w:t>
      </w:r>
      <w:r w:rsidR="00D83FEC">
        <w:t xml:space="preserve">.  </w:t>
      </w:r>
      <w:r w:rsidR="007663D4">
        <w:t>We extracted the change metric z-scores within these validation plots</w:t>
      </w:r>
      <w:r w:rsidR="00D83FEC">
        <w:t xml:space="preserve">, </w:t>
      </w:r>
      <w:r w:rsidR="007663D4">
        <w:t>and</w:t>
      </w:r>
      <w:r w:rsidR="00D83FEC">
        <w:t xml:space="preserve"> </w:t>
      </w:r>
      <w:r w:rsidR="007663D4">
        <w:t>performed linear discriminant analysis (LDA) to estimate the coefficients for a linear transformation maximizing differentiation between true and false positive validation data.  We used</w:t>
      </w:r>
      <w:r w:rsidR="00D83FEC">
        <w:t xml:space="preserve"> a receiver opera</w:t>
      </w:r>
      <w:r w:rsidR="007663D4">
        <w:t>ting characteristic (ROC) curve and selected the</w:t>
      </w:r>
      <w:r w:rsidR="00D83FEC">
        <w:t xml:space="preserve"> LDA scor</w:t>
      </w:r>
      <w:r w:rsidR="007C3848">
        <w:t xml:space="preserve">e maximizing the second derivative (i.e., </w:t>
      </w:r>
      <w:r w:rsidR="007663D4">
        <w:t xml:space="preserve">rate of change in curve slope) of the relationship between false positive and detection rate (Figure </w:t>
      </w:r>
      <w:r w:rsidR="004C1656">
        <w:t>4</w:t>
      </w:r>
      <w:r w:rsidR="007663D4">
        <w:t>a), as a threshold for automatically identifying new well pads.</w:t>
      </w:r>
      <w:r w:rsidR="007C3848">
        <w:t xml:space="preserve"> We then converted areas meeting or exceeding this threshold to </w:t>
      </w:r>
      <w:r w:rsidR="007663D4">
        <w:t>change</w:t>
      </w:r>
      <w:r w:rsidR="00983A83">
        <w:t xml:space="preserve"> </w:t>
      </w:r>
      <w:r w:rsidR="007C3848">
        <w:t>polygons.</w:t>
      </w:r>
      <w:r w:rsidR="00B95547">
        <w:t xml:space="preserve">  LDA and ROC analyses were conducted in </w:t>
      </w:r>
      <w:r w:rsidR="00B95547">
        <w:rPr>
          <w:i/>
        </w:rPr>
        <w:t xml:space="preserve">R </w:t>
      </w:r>
      <w:r w:rsidR="00B95547">
        <w:t xml:space="preserve">using the </w:t>
      </w:r>
      <w:r w:rsidR="00B95547">
        <w:rPr>
          <w:i/>
        </w:rPr>
        <w:t xml:space="preserve">pscl </w:t>
      </w:r>
      <w:r w:rsidR="00B95547">
        <w:t xml:space="preserve">and </w:t>
      </w:r>
      <w:r w:rsidR="00B95547">
        <w:rPr>
          <w:i/>
        </w:rPr>
        <w:t xml:space="preserve">pROC </w:t>
      </w:r>
      <w:r w:rsidR="00B95547">
        <w:t>packages.</w:t>
      </w:r>
    </w:p>
    <w:p w14:paraId="2FEF09D1" w14:textId="77777777" w:rsidR="003F29A7" w:rsidRDefault="003F29A7" w:rsidP="003F29A7">
      <w:pPr>
        <w:keepNext/>
      </w:pPr>
      <w:r>
        <w:rPr>
          <w:noProof/>
        </w:rPr>
        <w:drawing>
          <wp:inline distT="0" distB="0" distL="0" distR="0" wp14:anchorId="232E04A4" wp14:editId="3774CE63">
            <wp:extent cx="5852795" cy="252335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90197" cy="2539476"/>
                    </a:xfrm>
                    <a:prstGeom prst="rect">
                      <a:avLst/>
                    </a:prstGeom>
                    <a:noFill/>
                  </pic:spPr>
                </pic:pic>
              </a:graphicData>
            </a:graphic>
          </wp:inline>
        </w:drawing>
      </w:r>
    </w:p>
    <w:p w14:paraId="005862FB" w14:textId="77777777" w:rsidR="00D22E4C" w:rsidRPr="00CC421C" w:rsidRDefault="003F29A7" w:rsidP="003F29A7">
      <w:pPr>
        <w:pStyle w:val="Caption"/>
        <w:rPr>
          <w:color w:val="auto"/>
          <w:sz w:val="20"/>
          <w:szCs w:val="20"/>
        </w:rPr>
      </w:pPr>
      <w:r w:rsidRPr="00CC421C">
        <w:rPr>
          <w:b/>
          <w:color w:val="auto"/>
          <w:sz w:val="20"/>
          <w:szCs w:val="20"/>
        </w:rPr>
        <w:t xml:space="preserve">Figure </w:t>
      </w:r>
      <w:r w:rsidRPr="00CC421C">
        <w:rPr>
          <w:b/>
          <w:color w:val="auto"/>
          <w:sz w:val="20"/>
          <w:szCs w:val="20"/>
        </w:rPr>
        <w:fldChar w:fldCharType="begin"/>
      </w:r>
      <w:r w:rsidRPr="00CC421C">
        <w:rPr>
          <w:b/>
          <w:color w:val="auto"/>
          <w:sz w:val="20"/>
          <w:szCs w:val="20"/>
        </w:rPr>
        <w:instrText xml:space="preserve"> SEQ Figure \* ARABIC </w:instrText>
      </w:r>
      <w:r w:rsidRPr="00CC421C">
        <w:rPr>
          <w:b/>
          <w:color w:val="auto"/>
          <w:sz w:val="20"/>
          <w:szCs w:val="20"/>
        </w:rPr>
        <w:fldChar w:fldCharType="separate"/>
      </w:r>
      <w:r w:rsidR="00CC421C">
        <w:rPr>
          <w:b/>
          <w:noProof/>
          <w:color w:val="auto"/>
          <w:sz w:val="20"/>
          <w:szCs w:val="20"/>
        </w:rPr>
        <w:t>4</w:t>
      </w:r>
      <w:r w:rsidRPr="00CC421C">
        <w:rPr>
          <w:b/>
          <w:color w:val="auto"/>
          <w:sz w:val="20"/>
          <w:szCs w:val="20"/>
        </w:rPr>
        <w:fldChar w:fldCharType="end"/>
      </w:r>
      <w:r w:rsidRPr="00CC421C">
        <w:rPr>
          <w:color w:val="auto"/>
          <w:sz w:val="20"/>
          <w:szCs w:val="20"/>
        </w:rPr>
        <w:t xml:space="preserve"> </w:t>
      </w:r>
      <w:r w:rsidR="00280E1F" w:rsidRPr="00CC421C">
        <w:rPr>
          <w:color w:val="auto"/>
          <w:sz w:val="20"/>
          <w:szCs w:val="20"/>
        </w:rPr>
        <w:t xml:space="preserve">Receiver operating characteristic (ROC) curves plotting linear discriminant analysis scores for change metrics (a) and shape metrics (b) to identify new oil and gas well pads.  </w:t>
      </w:r>
      <w:r w:rsidR="004C1656" w:rsidRPr="00CC421C">
        <w:rPr>
          <w:color w:val="auto"/>
          <w:sz w:val="20"/>
          <w:szCs w:val="20"/>
        </w:rPr>
        <w:t>The values at which the rate of increase in detection rate relative to false positive rate</w:t>
      </w:r>
      <w:r w:rsidR="00280E1F" w:rsidRPr="00CC421C">
        <w:rPr>
          <w:color w:val="auto"/>
          <w:sz w:val="20"/>
          <w:szCs w:val="20"/>
        </w:rPr>
        <w:t xml:space="preserve"> decreases most rapidly (indicated by arrows) were selected as threshold values.</w:t>
      </w:r>
    </w:p>
    <w:p w14:paraId="59D9F8AB" w14:textId="77777777" w:rsidR="008B07C3" w:rsidRDefault="00983A83">
      <w:pPr>
        <w:pPrChange w:id="449" w:author="Ya-Wei Li" w:date="2017-06-20T15:39:00Z">
          <w:pPr>
            <w:ind w:firstLine="720"/>
          </w:pPr>
        </w:pPrChange>
      </w:pPr>
      <w:r>
        <w:t>We then needed to discriminate</w:t>
      </w:r>
      <w:r w:rsidR="008B07C3">
        <w:t xml:space="preserve"> between natural land</w:t>
      </w:r>
      <w:r w:rsidR="004C1656">
        <w:t xml:space="preserve"> </w:t>
      </w:r>
      <w:r w:rsidR="008B07C3">
        <w:t>cover changes</w:t>
      </w:r>
      <w:r w:rsidR="004C1656">
        <w:t xml:space="preserve"> that</w:t>
      </w:r>
      <w:r w:rsidR="008B07C3">
        <w:t xml:space="preserve"> </w:t>
      </w:r>
      <w:r>
        <w:t>match</w:t>
      </w:r>
      <w:r w:rsidR="004C1656">
        <w:t>ed</w:t>
      </w:r>
      <w:r>
        <w:t xml:space="preserve"> well pad spectral characteristics, and </w:t>
      </w:r>
      <w:r w:rsidR="004C1656">
        <w:t xml:space="preserve">true </w:t>
      </w:r>
      <w:r>
        <w:t>human disturbances.  W</w:t>
      </w:r>
      <w:r w:rsidR="008B07C3">
        <w:t xml:space="preserve">e </w:t>
      </w:r>
      <w:r w:rsidR="007C3848">
        <w:t>calculated</w:t>
      </w:r>
      <w:r w:rsidR="008B07C3">
        <w:t xml:space="preserve"> a suite of shape metrics</w:t>
      </w:r>
      <w:r w:rsidR="007C3848">
        <w:t xml:space="preserve"> for each land cover </w:t>
      </w:r>
      <w:r w:rsidR="004C1656">
        <w:t>change polygon</w:t>
      </w:r>
      <w:r>
        <w:t>, including</w:t>
      </w:r>
      <w:r w:rsidR="008B07C3">
        <w:t xml:space="preserve"> convexivity, circularity, elongation, </w:t>
      </w:r>
      <w:r w:rsidR="007C3848">
        <w:t xml:space="preserve">and </w:t>
      </w:r>
      <w:r w:rsidR="008B07C3">
        <w:t>compactness</w:t>
      </w:r>
      <w:r w:rsidR="004C1656">
        <w:t>, that had</w:t>
      </w:r>
      <w:r w:rsidR="00C351F4">
        <w:t xml:space="preserve"> the potential to </w:t>
      </w:r>
      <w:del w:id="450" w:author="Ya-Wei Li" w:date="2017-06-02T16:29:00Z">
        <w:r w:rsidR="00C351F4" w:rsidDel="00DB2CF2">
          <w:delText xml:space="preserve">delineate </w:delText>
        </w:r>
      </w:del>
      <w:ins w:id="451" w:author="Ya-Wei Li" w:date="2017-06-02T16:29:00Z">
        <w:r w:rsidR="00DB2CF2">
          <w:t xml:space="preserve">distinguish </w:t>
        </w:r>
      </w:ins>
      <w:r w:rsidR="00C351F4">
        <w:t>more regular, compact shapes formed by human activity from irregular shapes associated with natural land cover change</w:t>
      </w:r>
      <w:r w:rsidR="00E80D17">
        <w:rPr>
          <w:rStyle w:val="FootnoteReference"/>
        </w:rPr>
        <w:footnoteReference w:id="10"/>
      </w:r>
      <w:r w:rsidR="008B07C3">
        <w:t xml:space="preserve">.  </w:t>
      </w:r>
      <w:r>
        <w:t xml:space="preserve">We then </w:t>
      </w:r>
      <w:r w:rsidR="008B07C3">
        <w:t xml:space="preserve">manually classified a validation set of </w:t>
      </w:r>
      <w:r w:rsidR="007C3848">
        <w:t>400</w:t>
      </w:r>
      <w:r w:rsidR="008B07C3">
        <w:t xml:space="preserve"> polygons</w:t>
      </w:r>
      <w:del w:id="452" w:author="Ya-Wei Li" w:date="2017-06-02T16:29:00Z">
        <w:r w:rsidDel="00DB2CF2">
          <w:delText>,</w:delText>
        </w:r>
      </w:del>
      <w:r>
        <w:t xml:space="preserve"> and</w:t>
      </w:r>
      <w:ins w:id="453" w:author="Ya-Wei Li" w:date="2017-06-02T16:29:00Z">
        <w:r w:rsidR="00DB2CF2">
          <w:t>,</w:t>
        </w:r>
      </w:ins>
      <w:r>
        <w:t xml:space="preserve"> as</w:t>
      </w:r>
      <w:r w:rsidR="00E119AE">
        <w:t xml:space="preserve"> with reflectance thresh</w:t>
      </w:r>
      <w:r>
        <w:t>olds,</w:t>
      </w:r>
      <w:r w:rsidR="00E119AE">
        <w:t xml:space="preserve"> used LDA and ROC curves to identify values</w:t>
      </w:r>
      <w:r w:rsidR="007C3848">
        <w:t xml:space="preserve"> </w:t>
      </w:r>
      <w:r w:rsidR="00C07AEC">
        <w:t xml:space="preserve">discriminating between true and false positives </w:t>
      </w:r>
      <w:r w:rsidR="007C3848">
        <w:t xml:space="preserve">(Figure </w:t>
      </w:r>
      <w:r w:rsidR="004C1656">
        <w:t>4</w:t>
      </w:r>
      <w:r w:rsidR="007C3848">
        <w:t>b)</w:t>
      </w:r>
      <w:r w:rsidR="00E119AE">
        <w:t>.</w:t>
      </w:r>
      <w:r w:rsidR="00C07AEC">
        <w:t xml:space="preserve"> </w:t>
      </w:r>
      <w:r w:rsidR="00E119AE">
        <w:t xml:space="preserve"> We </w:t>
      </w:r>
      <w:r w:rsidR="007C3848">
        <w:t xml:space="preserve">then </w:t>
      </w:r>
      <w:r w:rsidR="004C1656">
        <w:t>examined the most recent Sentinel-2 imagery at</w:t>
      </w:r>
      <w:r w:rsidR="00E119AE">
        <w:t xml:space="preserve"> each polygon </w:t>
      </w:r>
      <w:ins w:id="454" w:author="Ya-Wei Li" w:date="2017-06-02T16:29:00Z">
        <w:r w:rsidR="00DB2CF2">
          <w:t xml:space="preserve">that </w:t>
        </w:r>
      </w:ins>
      <w:r w:rsidR="00E119AE">
        <w:t>me</w:t>
      </w:r>
      <w:del w:id="455" w:author="Ya-Wei Li" w:date="2017-06-02T16:29:00Z">
        <w:r w:rsidR="00E119AE" w:rsidDel="00DB2CF2">
          <w:delText>e</w:delText>
        </w:r>
      </w:del>
      <w:r w:rsidR="00E119AE">
        <w:t>t</w:t>
      </w:r>
      <w:del w:id="456" w:author="Ya-Wei Li" w:date="2017-06-02T16:29:00Z">
        <w:r w:rsidR="00E119AE" w:rsidDel="00DB2CF2">
          <w:delText>ing</w:delText>
        </w:r>
      </w:del>
      <w:r w:rsidR="00E119AE">
        <w:t xml:space="preserve"> spectral and shape </w:t>
      </w:r>
      <w:r w:rsidR="004C1656">
        <w:t>criteria</w:t>
      </w:r>
      <w:r w:rsidR="007C3848">
        <w:t xml:space="preserve"> </w:t>
      </w:r>
      <w:r w:rsidR="004C1656">
        <w:t>to confirm the presence of a well pad constructed after September 1</w:t>
      </w:r>
      <w:del w:id="457" w:author="Ya-Wei Li" w:date="2017-06-02T16:30:00Z">
        <w:r w:rsidR="004C1656" w:rsidRPr="004C1656" w:rsidDel="00DB2CF2">
          <w:rPr>
            <w:vertAlign w:val="superscript"/>
          </w:rPr>
          <w:delText>st</w:delText>
        </w:r>
      </w:del>
      <w:r w:rsidR="004C1656">
        <w:t>, 2015, and deleting all other polygons.</w:t>
      </w:r>
      <w:r w:rsidR="00C07AEC">
        <w:t xml:space="preserve">  For each choice of threshold, the true positive detection rate was less than one, and therefore </w:t>
      </w:r>
      <w:r w:rsidR="004C1656">
        <w:t xml:space="preserve">this approach </w:t>
      </w:r>
      <w:r w:rsidR="00C07AEC">
        <w:t xml:space="preserve">eliminated a small set of true human disturbances.  Thus, </w:t>
      </w:r>
      <w:ins w:id="458" w:author="Ya-Wei Li" w:date="2017-06-02T16:30:00Z">
        <w:r w:rsidR="00DB2CF2">
          <w:t xml:space="preserve">our </w:t>
        </w:r>
      </w:ins>
      <w:del w:id="459" w:author="Ya-Wei Li" w:date="2017-06-02T16:30:00Z">
        <w:r w:rsidR="00C07AEC" w:rsidDel="00DB2CF2">
          <w:delText xml:space="preserve">the </w:delText>
        </w:r>
      </w:del>
      <w:r w:rsidR="00C07AEC">
        <w:t>results</w:t>
      </w:r>
      <w:del w:id="460" w:author="Ya-Wei Li" w:date="2017-06-02T16:30:00Z">
        <w:r w:rsidR="00C07AEC" w:rsidDel="00DB2CF2">
          <w:delText xml:space="preserve"> reported</w:delText>
        </w:r>
      </w:del>
      <w:r w:rsidR="00C07AEC">
        <w:t xml:space="preserve"> represent a</w:t>
      </w:r>
      <w:del w:id="461" w:author="Ya-Wei Li" w:date="2017-06-02T16:30:00Z">
        <w:r w:rsidR="00C07AEC" w:rsidDel="00DB2CF2">
          <w:delText xml:space="preserve"> lower bound for the</w:delText>
        </w:r>
      </w:del>
      <w:r w:rsidR="00C07AEC">
        <w:t xml:space="preserve"> minimum number of new pads.</w:t>
      </w:r>
    </w:p>
    <w:p w14:paraId="1A25AEE3" w14:textId="77777777" w:rsidR="00C07AEC" w:rsidRDefault="00C07AEC" w:rsidP="00C07AEC">
      <w:pPr>
        <w:pStyle w:val="Heading2"/>
      </w:pPr>
      <w:r>
        <w:lastRenderedPageBreak/>
        <w:t>Mitigation Area Calculation</w:t>
      </w:r>
    </w:p>
    <w:p w14:paraId="32B2F882" w14:textId="77777777" w:rsidR="00E119AE" w:rsidRDefault="00E119AE">
      <w:pPr>
        <w:pPrChange w:id="462" w:author="Ya-Wei Li" w:date="2017-06-20T15:39:00Z">
          <w:pPr>
            <w:ind w:firstLine="720"/>
          </w:pPr>
        </w:pPrChange>
      </w:pPr>
      <w:r>
        <w:t xml:space="preserve">We further restricted </w:t>
      </w:r>
      <w:r w:rsidR="004C1656">
        <w:t>the</w:t>
      </w:r>
      <w:r>
        <w:t xml:space="preserve"> set </w:t>
      </w:r>
      <w:r w:rsidR="004C1656">
        <w:t xml:space="preserve">of oil and well pads </w:t>
      </w:r>
      <w:r>
        <w:t xml:space="preserve">to </w:t>
      </w:r>
      <w:r w:rsidR="004C1656">
        <w:t>those</w:t>
      </w:r>
      <w:r>
        <w:t xml:space="preserve"> occurring within areas identified as shrub/scrub</w:t>
      </w:r>
      <w:del w:id="463" w:author="Ya-Wei Li" w:date="2017-06-02T16:33:00Z">
        <w:r w:rsidDel="00DB2CF2">
          <w:delText>,</w:delText>
        </w:r>
      </w:del>
      <w:r>
        <w:t xml:space="preserve"> or grassland by the NLCD 2011 classifications</w:t>
      </w:r>
      <w:r w:rsidR="004C1656">
        <w:t>.  This eliminated</w:t>
      </w:r>
      <w:r>
        <w:t xml:space="preserve"> disturbances occurring within already degraded habitat (</w:t>
      </w:r>
      <w:ins w:id="464" w:author="Ya-Wei Li" w:date="2017-06-02T16:33:00Z">
        <w:r w:rsidR="00DB2CF2">
          <w:t>e</w:t>
        </w:r>
      </w:ins>
      <w:del w:id="465" w:author="Ya-Wei Li" w:date="2017-06-02T16:33:00Z">
        <w:r w:rsidDel="00DB2CF2">
          <w:delText>i</w:delText>
        </w:r>
      </w:del>
      <w:r>
        <w:t>.</w:t>
      </w:r>
      <w:ins w:id="466" w:author="Ya-Wei Li" w:date="2017-06-02T16:33:00Z">
        <w:r w:rsidR="00DB2CF2">
          <w:t>g</w:t>
        </w:r>
      </w:ins>
      <w:del w:id="467" w:author="Ya-Wei Li" w:date="2017-06-02T16:33:00Z">
        <w:r w:rsidDel="00DB2CF2">
          <w:delText>e</w:delText>
        </w:r>
      </w:del>
      <w:r>
        <w:t>.</w:t>
      </w:r>
      <w:ins w:id="468" w:author="Ya-Wei Li" w:date="2017-06-02T16:33:00Z">
        <w:r w:rsidR="00DB2CF2">
          <w:t>,</w:t>
        </w:r>
      </w:ins>
      <w:r>
        <w:t xml:space="preserve"> agriculture) from further consideration.  The </w:t>
      </w:r>
      <w:r w:rsidR="007C3848">
        <w:t>RWP</w:t>
      </w:r>
      <w:r>
        <w:t xml:space="preserve"> </w:t>
      </w:r>
      <w:ins w:id="469" w:author="Ya-Wei Li" w:date="2017-06-02T16:34:00Z">
        <w:r w:rsidR="00DB2CF2">
          <w:t>uses</w:t>
        </w:r>
      </w:ins>
      <w:del w:id="470" w:author="Ya-Wei Li" w:date="2017-06-02T16:34:00Z">
        <w:r w:rsidDel="00DB2CF2">
          <w:delText>requires</w:delText>
        </w:r>
      </w:del>
      <w:r>
        <w:t xml:space="preserve"> a buffer </w:t>
      </w:r>
      <w:del w:id="471" w:author="Ya-Wei Li" w:date="2017-06-02T16:34:00Z">
        <w:r w:rsidDel="00DB2CF2">
          <w:delText xml:space="preserve">distance </w:delText>
        </w:r>
      </w:del>
      <w:r>
        <w:t>of 200</w:t>
      </w:r>
      <w:r w:rsidR="00C07AEC">
        <w:t xml:space="preserve"> </w:t>
      </w:r>
      <w:r>
        <w:t>m</w:t>
      </w:r>
      <w:ins w:id="472" w:author="Ya-Wei Li" w:date="2017-06-02T16:33:00Z">
        <w:r w:rsidR="00DB2CF2">
          <w:t>eters</w:t>
        </w:r>
      </w:ins>
      <w:r>
        <w:t xml:space="preserve"> around oil and gas wells</w:t>
      </w:r>
      <w:del w:id="473" w:author="Ya-Wei Li" w:date="2017-06-02T16:34:00Z">
        <w:r w:rsidR="00C07AEC" w:rsidDel="00DB2CF2">
          <w:delText>,</w:delText>
        </w:r>
      </w:del>
      <w:r w:rsidR="00C07AEC">
        <w:t xml:space="preserve"> and 667 m</w:t>
      </w:r>
      <w:ins w:id="474" w:author="Ya-Wei Li" w:date="2017-06-02T16:33:00Z">
        <w:r w:rsidR="00DB2CF2">
          <w:t>eters</w:t>
        </w:r>
      </w:ins>
      <w:r w:rsidR="00C07AEC">
        <w:t xml:space="preserve"> around wind turbines</w:t>
      </w:r>
      <w:r>
        <w:t xml:space="preserve"> to determine </w:t>
      </w:r>
      <w:ins w:id="475" w:author="Ya-Wei Li" w:date="2017-06-02T16:34:00Z">
        <w:r w:rsidR="00DB2CF2">
          <w:t xml:space="preserve">the </w:t>
        </w:r>
      </w:ins>
      <w:r w:rsidR="00C07AEC">
        <w:t>disturbed acre</w:t>
      </w:r>
      <w:ins w:id="476" w:author="Ya-Wei Li" w:date="2017-06-02T16:34:00Z">
        <w:r w:rsidR="00DB2CF2">
          <w:t>s</w:t>
        </w:r>
      </w:ins>
      <w:del w:id="477" w:author="Ya-Wei Li" w:date="2017-06-02T16:34:00Z">
        <w:r w:rsidR="00C07AEC" w:rsidDel="00DB2CF2">
          <w:delText>age</w:delText>
        </w:r>
      </w:del>
      <w:r w:rsidR="00C07AEC">
        <w:t xml:space="preserve"> that must be offset by habitat mitigation</w:t>
      </w:r>
      <w:r>
        <w:t>.  To estimate lost potential mitig</w:t>
      </w:r>
      <w:r w:rsidR="00C07AEC">
        <w:t xml:space="preserve">ation opportunities, we buffered the new well pad </w:t>
      </w:r>
      <w:r w:rsidR="004C1656">
        <w:t>polygons</w:t>
      </w:r>
      <w:r w:rsidR="00C07AEC">
        <w:t xml:space="preserve"> and turbine locations by </w:t>
      </w:r>
      <w:del w:id="478" w:author="Ya-Wei Li" w:date="2017-06-02T16:35:00Z">
        <w:r w:rsidR="004C1656" w:rsidDel="003D2143">
          <w:delText>the</w:delText>
        </w:r>
      </w:del>
      <w:ins w:id="479" w:author="Ya-Wei Li" w:date="2017-06-02T16:35:00Z">
        <w:r w:rsidR="003D2143">
          <w:t xml:space="preserve">200 and 667 meters, </w:t>
        </w:r>
      </w:ins>
      <w:del w:id="480" w:author="Ya-Wei Li" w:date="2017-06-02T16:35:00Z">
        <w:r w:rsidR="004C1656" w:rsidDel="003D2143">
          <w:delText xml:space="preserve">ir </w:delText>
        </w:r>
      </w:del>
      <w:r w:rsidR="004C1656">
        <w:t>respective</w:t>
      </w:r>
      <w:ins w:id="481" w:author="Ya-Wei Li" w:date="2017-06-02T16:35:00Z">
        <w:r w:rsidR="003D2143">
          <w:t>ly</w:t>
        </w:r>
      </w:ins>
      <w:del w:id="482" w:author="Ya-Wei Li" w:date="2017-06-02T16:35:00Z">
        <w:r w:rsidR="004C1656" w:rsidDel="003D2143">
          <w:delText xml:space="preserve"> distances</w:delText>
        </w:r>
      </w:del>
      <w:r w:rsidR="00C07AEC">
        <w:t>.</w:t>
      </w:r>
      <w:r>
        <w:t xml:space="preserve">  We </w:t>
      </w:r>
      <w:r w:rsidR="00C07AEC">
        <w:t xml:space="preserve">then </w:t>
      </w:r>
      <w:r>
        <w:t xml:space="preserve">eliminated buffered areas </w:t>
      </w:r>
      <w:ins w:id="483" w:author="Ya-Wei Li" w:date="2017-06-02T16:36:00Z">
        <w:r w:rsidR="003D2143">
          <w:t>where</w:t>
        </w:r>
      </w:ins>
      <w:del w:id="484" w:author="Ya-Wei Li" w:date="2017-06-02T16:36:00Z">
        <w:r w:rsidDel="003D2143">
          <w:delText>within which</w:delText>
        </w:r>
      </w:del>
      <w:r>
        <w:t xml:space="preserve"> disturbances were already present</w:t>
      </w:r>
      <w:r w:rsidR="009D0730">
        <w:t xml:space="preserve"> (Figure </w:t>
      </w:r>
      <w:r w:rsidR="004C1656">
        <w:t>5</w:t>
      </w:r>
      <w:r w:rsidR="009D0730">
        <w:t>a)</w:t>
      </w:r>
      <w:r>
        <w:t>, as the</w:t>
      </w:r>
      <w:ins w:id="485" w:author="Ya-Wei Li" w:date="2017-06-02T16:41:00Z">
        <w:r w:rsidR="003D2143">
          <w:t xml:space="preserve"> disturbances </w:t>
        </w:r>
      </w:ins>
      <w:del w:id="486" w:author="Ya-Wei Li" w:date="2017-06-02T16:42:00Z">
        <w:r w:rsidDel="003D2143">
          <w:delText xml:space="preserve">se </w:delText>
        </w:r>
      </w:del>
      <w:r>
        <w:t xml:space="preserve">could have </w:t>
      </w:r>
      <w:del w:id="487" w:author="Ya-Wei Li" w:date="2017-06-02T16:41:00Z">
        <w:r w:rsidDel="003D2143">
          <w:delText>potentially</w:delText>
        </w:r>
      </w:del>
      <w:r>
        <w:t xml:space="preserve"> already been mitigated</w:t>
      </w:r>
      <w:del w:id="488" w:author="Ya-Wei Li" w:date="2017-06-02T16:42:00Z">
        <w:r w:rsidDel="003D2143">
          <w:delText>,</w:delText>
        </w:r>
      </w:del>
      <w:del w:id="489" w:author="Ya-Wei Li" w:date="2017-06-02T17:22:00Z">
        <w:r w:rsidDel="0098747A">
          <w:delText xml:space="preserve"> or </w:delText>
        </w:r>
      </w:del>
      <w:del w:id="490" w:author="Ya-Wei Li" w:date="2017-06-02T16:42:00Z">
        <w:r w:rsidR="00C07AEC" w:rsidDel="003D2143">
          <w:delText xml:space="preserve">constitute </w:delText>
        </w:r>
      </w:del>
      <w:del w:id="491" w:author="Ya-Wei Li" w:date="2017-06-02T17:22:00Z">
        <w:r w:rsidR="00C07AEC" w:rsidDel="0098747A">
          <w:delText>degraded habitat</w:delText>
        </w:r>
        <w:r w:rsidR="004C1656" w:rsidDel="0098747A">
          <w:delText>,</w:delText>
        </w:r>
        <w:r w:rsidDel="0098747A">
          <w:delText xml:space="preserve"> and thus be subject to discounted mitigation acreage</w:delText>
        </w:r>
      </w:del>
      <w:r w:rsidR="00C07AEC">
        <w:rPr>
          <w:rStyle w:val="FootnoteReference"/>
        </w:rPr>
        <w:footnoteReference w:id="11"/>
      </w:r>
      <w:r>
        <w:t xml:space="preserve">.  </w:t>
      </w:r>
      <w:ins w:id="492" w:author="Ya-Wei Li" w:date="2017-06-02T17:22:00Z">
        <w:r w:rsidR="0098747A">
          <w:t xml:space="preserve">The </w:t>
        </w:r>
      </w:ins>
      <w:del w:id="493" w:author="Ya-Wei Li" w:date="2017-06-02T17:22:00Z">
        <w:r w:rsidDel="0098747A">
          <w:delText xml:space="preserve">Estimated </w:delText>
        </w:r>
      </w:del>
      <w:r>
        <w:t xml:space="preserve">potential </w:t>
      </w:r>
      <w:r w:rsidR="004C1656">
        <w:t xml:space="preserve">mitigation acreage </w:t>
      </w:r>
      <w:r>
        <w:t xml:space="preserve">was </w:t>
      </w:r>
      <w:del w:id="494" w:author="Ya-Wei Li" w:date="2017-06-02T17:22:00Z">
        <w:r w:rsidDel="0098747A">
          <w:delText xml:space="preserve">calculated as </w:delText>
        </w:r>
      </w:del>
      <w:r>
        <w:t>the total acreage of all remaining buffered areas.</w:t>
      </w:r>
    </w:p>
    <w:p w14:paraId="16F455FE" w14:textId="77777777" w:rsidR="004C1656" w:rsidRDefault="00E119AE" w:rsidP="004C1656">
      <w:pPr>
        <w:keepNext/>
      </w:pPr>
      <w:r>
        <w:rPr>
          <w:noProof/>
        </w:rPr>
        <w:drawing>
          <wp:inline distT="0" distB="0" distL="0" distR="0" wp14:anchorId="171E7865" wp14:editId="06FD78A9">
            <wp:extent cx="5943600" cy="28835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PC_WellBuff.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inline>
        </w:drawing>
      </w:r>
    </w:p>
    <w:p w14:paraId="36939EAE" w14:textId="77777777" w:rsidR="00E119AE" w:rsidRPr="00CC421C" w:rsidRDefault="004C1656" w:rsidP="004C1656">
      <w:pPr>
        <w:pStyle w:val="Caption"/>
        <w:rPr>
          <w:color w:val="auto"/>
          <w:sz w:val="20"/>
          <w:szCs w:val="20"/>
        </w:rPr>
      </w:pPr>
      <w:r w:rsidRPr="00CC421C">
        <w:rPr>
          <w:b/>
          <w:color w:val="auto"/>
          <w:sz w:val="20"/>
          <w:szCs w:val="20"/>
        </w:rPr>
        <w:t xml:space="preserve">Figure </w:t>
      </w:r>
      <w:r w:rsidRPr="00CC421C">
        <w:rPr>
          <w:b/>
          <w:color w:val="auto"/>
          <w:sz w:val="20"/>
          <w:szCs w:val="20"/>
        </w:rPr>
        <w:fldChar w:fldCharType="begin"/>
      </w:r>
      <w:r w:rsidRPr="00CC421C">
        <w:rPr>
          <w:b/>
          <w:color w:val="auto"/>
          <w:sz w:val="20"/>
          <w:szCs w:val="20"/>
        </w:rPr>
        <w:instrText xml:space="preserve"> SEQ Figure \* ARABIC </w:instrText>
      </w:r>
      <w:r w:rsidRPr="00CC421C">
        <w:rPr>
          <w:b/>
          <w:color w:val="auto"/>
          <w:sz w:val="20"/>
          <w:szCs w:val="20"/>
        </w:rPr>
        <w:fldChar w:fldCharType="separate"/>
      </w:r>
      <w:r w:rsidR="00CC421C">
        <w:rPr>
          <w:b/>
          <w:noProof/>
          <w:color w:val="auto"/>
          <w:sz w:val="20"/>
          <w:szCs w:val="20"/>
        </w:rPr>
        <w:t>5</w:t>
      </w:r>
      <w:r w:rsidRPr="00CC421C">
        <w:rPr>
          <w:b/>
          <w:color w:val="auto"/>
          <w:sz w:val="20"/>
          <w:szCs w:val="20"/>
        </w:rPr>
        <w:fldChar w:fldCharType="end"/>
      </w:r>
      <w:r w:rsidRPr="00CC421C">
        <w:rPr>
          <w:color w:val="auto"/>
          <w:sz w:val="20"/>
          <w:szCs w:val="20"/>
        </w:rPr>
        <w:t xml:space="preserve"> Buffered areas surrounding oil and gas wells encompassing already highly disturbed areas (a) were not included in our calculation of total potential mitigation acreage.  Only areas containing primarily intact LPC habitat (b) were included.</w:t>
      </w:r>
      <w:commentRangeStart w:id="495"/>
      <w:ins w:id="496" w:author="Ya-Wei Li" w:date="2017-06-02T17:23:00Z">
        <w:r w:rsidR="002309AA">
          <w:rPr>
            <w:color w:val="auto"/>
            <w:sz w:val="20"/>
            <w:szCs w:val="20"/>
          </w:rPr>
          <w:t xml:space="preserve"> </w:t>
        </w:r>
        <w:commentRangeEnd w:id="495"/>
        <w:r w:rsidR="002309AA">
          <w:rPr>
            <w:rStyle w:val="CommentReference"/>
            <w:i w:val="0"/>
            <w:iCs w:val="0"/>
            <w:color w:val="auto"/>
          </w:rPr>
          <w:commentReference w:id="495"/>
        </w:r>
      </w:ins>
    </w:p>
    <w:p w14:paraId="583B55E5" w14:textId="77777777" w:rsidR="00E119AE" w:rsidRDefault="00582675" w:rsidP="00617F17">
      <w:pPr>
        <w:pStyle w:val="Heading2"/>
      </w:pPr>
      <w:ins w:id="497" w:author="Ya-Wei Li" w:date="2017-06-02T17:24:00Z">
        <w:r>
          <w:t>Agricultural Conversion</w:t>
        </w:r>
      </w:ins>
      <w:del w:id="498" w:author="Ya-Wei Li" w:date="2017-06-02T17:25:00Z">
        <w:r w:rsidR="00617F17" w:rsidDel="00582675">
          <w:delText>Habitat Loss</w:delText>
        </w:r>
      </w:del>
    </w:p>
    <w:p w14:paraId="775B267A" w14:textId="77777777" w:rsidR="006D4521" w:rsidRDefault="00617F17" w:rsidP="00617F17">
      <w:r>
        <w:t>We used two approaches to estimate the area of LPC habitat converted to agricultural land since the species was delisted.  For both approaches, we considered the growing season (May 01 – September 01) of 2015 to represent ‘before’ conditions, and the growing season of 2016 as ‘after’</w:t>
      </w:r>
      <w:r w:rsidR="00A91BA0">
        <w:t xml:space="preserve"> conditions.  </w:t>
      </w:r>
    </w:p>
    <w:p w14:paraId="7EE012EC" w14:textId="77777777" w:rsidR="00617F17" w:rsidRPr="00617F17" w:rsidRDefault="006D4521" w:rsidP="00617F17">
      <w:r>
        <w:t>Our first approach followed similar methodology to a previous study of habitat loss</w:t>
      </w:r>
      <w:r w:rsidR="00714B32">
        <w:rPr>
          <w:rStyle w:val="FootnoteReference"/>
        </w:rPr>
        <w:footnoteReference w:id="12"/>
      </w:r>
      <w:r>
        <w:t xml:space="preserve">, and used </w:t>
      </w:r>
      <w:r w:rsidR="00714B32">
        <w:t>t</w:t>
      </w:r>
      <w:r w:rsidR="00A91BA0">
        <w:t>h</w:t>
      </w:r>
      <w:r>
        <w:t xml:space="preserve">e U.S Department of Agriculture’s </w:t>
      </w:r>
      <w:r w:rsidR="00A91BA0">
        <w:t>annual Cropland Data Layer (CDL)</w:t>
      </w:r>
      <w:r>
        <w:t>.  This product</w:t>
      </w:r>
      <w:r w:rsidR="00A91BA0">
        <w:t xml:space="preserve"> </w:t>
      </w:r>
      <w:r w:rsidR="00714B32">
        <w:t>classifies</w:t>
      </w:r>
      <w:r>
        <w:t xml:space="preserve"> agricultural land</w:t>
      </w:r>
      <w:r w:rsidR="003A02CB">
        <w:t xml:space="preserve"> </w:t>
      </w:r>
      <w:r w:rsidR="00466252">
        <w:t>by</w:t>
      </w:r>
      <w:r w:rsidR="003A02CB">
        <w:t xml:space="preserve"> crop type</w:t>
      </w:r>
      <w:r>
        <w:t xml:space="preserve"> across the United States, using</w:t>
      </w:r>
      <w:r w:rsidR="00A91BA0">
        <w:t xml:space="preserve"> a combination of satellite reflectance, elevation, </w:t>
      </w:r>
      <w:r>
        <w:t xml:space="preserve">and </w:t>
      </w:r>
      <w:r>
        <w:lastRenderedPageBreak/>
        <w:t>ground-truthing data</w:t>
      </w:r>
      <w:r w:rsidR="00A91BA0">
        <w:rPr>
          <w:rStyle w:val="FootnoteReference"/>
        </w:rPr>
        <w:footnoteReference w:id="13"/>
      </w:r>
      <w:r w:rsidR="00A91BA0">
        <w:t>.  The product is a 30</w:t>
      </w:r>
      <w:ins w:id="499" w:author="Ya-Wei Li" w:date="2017-06-20T15:51:00Z">
        <w:r w:rsidR="007B0F05">
          <w:t xml:space="preserve"> </w:t>
        </w:r>
      </w:ins>
      <w:r w:rsidR="00A91BA0">
        <w:t>m resolution raster whose pixels have a ‘cropland’ value designating crop type, and an assignment confidence score [0, 1].</w:t>
      </w:r>
      <w:r>
        <w:t xml:space="preserve">  To estimate LPC habitat conversion to agriculture, we</w:t>
      </w:r>
      <w:r w:rsidR="00A91BA0">
        <w:t xml:space="preserve"> select</w:t>
      </w:r>
      <w:r>
        <w:t>ed</w:t>
      </w:r>
      <w:r w:rsidR="00A91BA0">
        <w:t xml:space="preserve"> pixels classified</w:t>
      </w:r>
      <w:r>
        <w:t xml:space="preserve"> as</w:t>
      </w:r>
      <w:r w:rsidR="00A91BA0">
        <w:t xml:space="preserve"> either scrubland or grassland</w:t>
      </w:r>
      <w:r>
        <w:t xml:space="preserve"> in the 2015 CDL, and as any crop type in the 2016 CDL</w:t>
      </w:r>
      <w:r w:rsidR="00A91BA0">
        <w:t>.  We performed this calculation using two different confidence thresholds, excluding pixels with &lt; 75% assignment confidence, and excludin</w:t>
      </w:r>
      <w:r w:rsidR="00022FBF">
        <w:t xml:space="preserve">g pixels with &lt; 90% confidence.  We applied two successive </w:t>
      </w:r>
      <w:r w:rsidR="003A02CB">
        <w:t>majority filters to each result</w:t>
      </w:r>
      <w:r w:rsidR="00022FBF">
        <w:t xml:space="preserve"> to eliminate single, isolated pixels </w:t>
      </w:r>
      <w:ins w:id="500" w:author="Ya-Wei Li" w:date="2017-06-08T14:31:00Z">
        <w:r w:rsidR="00E60A55">
          <w:t xml:space="preserve">in order to </w:t>
        </w:r>
      </w:ins>
      <w:r w:rsidR="003A02CB">
        <w:t>creat</w:t>
      </w:r>
      <w:ins w:id="501" w:author="Ya-Wei Li" w:date="2017-06-08T14:31:00Z">
        <w:r w:rsidR="00E60A55">
          <w:t>e</w:t>
        </w:r>
      </w:ins>
      <w:del w:id="502" w:author="Ya-Wei Li" w:date="2017-06-08T14:31:00Z">
        <w:r w:rsidR="003A02CB" w:rsidDel="00E60A55">
          <w:delText>ing</w:delText>
        </w:r>
      </w:del>
      <w:r w:rsidR="00022FBF">
        <w:t xml:space="preserve"> more contiguous areas</w:t>
      </w:r>
      <w:r w:rsidR="003A02CB">
        <w:t xml:space="preserve"> of change or non-change</w:t>
      </w:r>
      <w:r w:rsidR="00022FBF">
        <w:t>.</w:t>
      </w:r>
      <w:r>
        <w:t xml:space="preserve">  Areas representing </w:t>
      </w:r>
      <w:r w:rsidR="003A02CB">
        <w:t>change</w:t>
      </w:r>
      <w:r>
        <w:t xml:space="preserve"> were then converted to polygons.  Finally,</w:t>
      </w:r>
      <w:ins w:id="503" w:author="Ya-Wei Li" w:date="2017-06-08T14:34:00Z">
        <w:r w:rsidR="00E60A55">
          <w:t xml:space="preserve"> because of </w:t>
        </w:r>
      </w:ins>
      <w:del w:id="504" w:author="Ya-Wei Li" w:date="2017-06-08T14:34:00Z">
        <w:r w:rsidDel="00E60A55">
          <w:delText xml:space="preserve"> due to </w:delText>
        </w:r>
      </w:del>
      <w:r>
        <w:t xml:space="preserve">the concave and patchy nature of the per-pixel output, we created </w:t>
      </w:r>
      <w:r w:rsidR="003A02CB">
        <w:t xml:space="preserve">minimum-area </w:t>
      </w:r>
      <w:r>
        <w:t>bounding boxes around each poly</w:t>
      </w:r>
      <w:r w:rsidR="00714B32">
        <w:t>g</w:t>
      </w:r>
      <w:r>
        <w:t>on, which more accurately repres</w:t>
      </w:r>
      <w:r w:rsidR="00734E95">
        <w:t>ent the footprint of an agricultural</w:t>
      </w:r>
      <w:r>
        <w:t xml:space="preserve"> parcel.  The sum area of all resulting polygons was used as the first estimate of habitat loss.</w:t>
      </w:r>
      <w:r w:rsidR="00A91BA0">
        <w:t xml:space="preserve"> </w:t>
      </w:r>
    </w:p>
    <w:p w14:paraId="7542EAA2" w14:textId="77777777" w:rsidR="006D4521" w:rsidRDefault="00022FBF" w:rsidP="00617F17">
      <w:r>
        <w:t xml:space="preserve">Our second approach </w:t>
      </w:r>
      <w:r w:rsidR="003A02CB">
        <w:t>used measures of intra</w:t>
      </w:r>
      <w:r>
        <w:t>-annual variation in greenness, as indicated by NDVI.  We calculated NDVI across LPC range using Lands</w:t>
      </w:r>
      <w:r w:rsidR="00CC421C">
        <w:t>at-</w:t>
      </w:r>
      <w:r>
        <w:t>8 30</w:t>
      </w:r>
      <w:ins w:id="505" w:author="Ya-Wei Li" w:date="2017-06-20T15:51:00Z">
        <w:r w:rsidR="007B0F05">
          <w:t xml:space="preserve"> </w:t>
        </w:r>
      </w:ins>
      <w:r>
        <w:t>m resolution images obtained between April 30</w:t>
      </w:r>
      <w:del w:id="506" w:author="Ya-Wei Li" w:date="2017-06-08T14:36:00Z">
        <w:r w:rsidRPr="00022FBF" w:rsidDel="00E60A55">
          <w:rPr>
            <w:vertAlign w:val="superscript"/>
          </w:rPr>
          <w:delText>th</w:delText>
        </w:r>
      </w:del>
      <w:r>
        <w:t xml:space="preserve"> and September 1</w:t>
      </w:r>
      <w:del w:id="507" w:author="Ya-Wei Li" w:date="2017-06-08T14:36:00Z">
        <w:r w:rsidRPr="00022FBF" w:rsidDel="00E60A55">
          <w:rPr>
            <w:vertAlign w:val="superscript"/>
          </w:rPr>
          <w:delText>st</w:delText>
        </w:r>
      </w:del>
      <w:r>
        <w:t xml:space="preserve"> in 2015 (before) and 2016 (after).  For each year, we calculated the dispersion (sample variance normalized by sample mean) and maximum NDVI value </w:t>
      </w:r>
      <w:r w:rsidR="003A02CB">
        <w:t xml:space="preserve">across images </w:t>
      </w:r>
      <w:r>
        <w:t>at each pixel.  Our expectation was that agricultural land cover would have both greater variance</w:t>
      </w:r>
      <w:del w:id="508" w:author="Ya-Wei Li" w:date="2017-06-08T14:38:00Z">
        <w:r w:rsidDel="00E60A55">
          <w:delText>,</w:delText>
        </w:r>
      </w:del>
      <w:r>
        <w:t xml:space="preserve"> and maximum NDVI values </w:t>
      </w:r>
      <w:ins w:id="509" w:author="Ya-Wei Li" w:date="2017-06-08T14:38:00Z">
        <w:r w:rsidR="00E60A55">
          <w:t>throughout</w:t>
        </w:r>
      </w:ins>
      <w:del w:id="510" w:author="Ya-Wei Li" w:date="2017-06-08T14:38:00Z">
        <w:r w:rsidDel="00E60A55">
          <w:delText>over the course of</w:delText>
        </w:r>
      </w:del>
      <w:r>
        <w:t xml:space="preserve"> a growing seas</w:t>
      </w:r>
      <w:r w:rsidR="00734E95">
        <w:t xml:space="preserve">on than </w:t>
      </w:r>
      <w:ins w:id="511" w:author="Ya-Wei Li" w:date="2017-06-08T14:39:00Z">
        <w:r w:rsidR="00E60A55">
          <w:t xml:space="preserve">would </w:t>
        </w:r>
      </w:ins>
      <w:r w:rsidR="00734E95">
        <w:t>natural landcover. T</w:t>
      </w:r>
      <w:r>
        <w:t>hus</w:t>
      </w:r>
      <w:r w:rsidR="00734E95">
        <w:t>,</w:t>
      </w:r>
      <w:r>
        <w:t xml:space="preserve"> conversion from LPC habitat to agriculture would be indicated by an increase in both values from 2015 to 2016.  </w:t>
      </w:r>
      <w:r w:rsidR="006D4521">
        <w:t>To estimate the likelihood of conversion, w</w:t>
      </w:r>
      <w:r>
        <w:t xml:space="preserve">e calculated the difference between NDVI dispersion and maxima between the two years.  </w:t>
      </w:r>
    </w:p>
    <w:p w14:paraId="23302F48" w14:textId="77777777" w:rsidR="00466252" w:rsidRPr="00714B32" w:rsidRDefault="005E5087">
      <w:pPr>
        <w:rPr>
          <w:rFonts w:eastAsiaTheme="minorEastAsia"/>
        </w:rPr>
        <w:pPrChange w:id="512" w:author="Ya-Wei Li" w:date="2017-06-08T14:39:00Z">
          <w:pPr>
            <w:ind w:firstLine="720"/>
          </w:pPr>
        </w:pPrChange>
      </w:pPr>
      <w:r>
        <w:t>Small sample size can bias</w:t>
      </w:r>
      <w:r w:rsidR="00466252">
        <w:t xml:space="preserve"> estimates </w:t>
      </w:r>
      <w:r>
        <w:t>of dispersion</w:t>
      </w:r>
      <w:r w:rsidR="00466252">
        <w:t>.  Therefore, we adjusted observed NDVI metrics by a measure of uncertainty based on the number of images available at a pixel location.  The probability of true population variance (</w:t>
      </w:r>
      <w:r w:rsidR="00466252">
        <w:rPr>
          <w:i/>
        </w:rPr>
        <w:t>σ</w:t>
      </w:r>
      <w:r w:rsidR="00466252" w:rsidRPr="009F2B32">
        <w:rPr>
          <w:i/>
          <w:vertAlign w:val="superscript"/>
        </w:rPr>
        <w:t>2</w:t>
      </w:r>
      <w:r w:rsidR="00466252">
        <w:t>) given a sample variance (</w:t>
      </w:r>
      <w:r w:rsidR="00466252" w:rsidRPr="009F2B32">
        <w:rPr>
          <w:i/>
        </w:rPr>
        <w:t>s</w:t>
      </w:r>
      <w:r w:rsidR="00466252" w:rsidRPr="009F2B32">
        <w:rPr>
          <w:i/>
          <w:vertAlign w:val="superscript"/>
        </w:rPr>
        <w:t>2</w:t>
      </w:r>
      <w:r w:rsidR="00466252" w:rsidRPr="00CB05E9">
        <w:t>)</w:t>
      </w:r>
      <w:r w:rsidR="00466252">
        <w:rPr>
          <w:i/>
          <w:vertAlign w:val="superscript"/>
        </w:rPr>
        <w:t xml:space="preserve"> </w:t>
      </w:r>
      <w:r w:rsidR="00466252">
        <w:t>and sample size (</w:t>
      </w:r>
      <w:r w:rsidR="00466252" w:rsidRPr="009F2B32">
        <w:rPr>
          <w:i/>
        </w:rPr>
        <w:t>n</w:t>
      </w:r>
      <w:r w:rsidR="00466252" w:rsidRPr="00CB05E9">
        <w:t>)</w:t>
      </w:r>
      <w:r w:rsidR="00466252">
        <w:t xml:space="preserve"> c</w:t>
      </w:r>
      <w:r w:rsidR="00466252" w:rsidRPr="009F2B32">
        <w:t>an</w:t>
      </w:r>
      <w:r w:rsidR="00466252">
        <w:t xml:space="preserve"> be estimated by an Inverse Gamma distribution: </w:t>
      </w:r>
      <w:r w:rsidR="00466252" w:rsidRPr="009F2B32">
        <w:rPr>
          <w:i/>
        </w:rPr>
        <w:t>P(</w:t>
      </w:r>
      <w:r w:rsidR="00466252" w:rsidRPr="00CB05E9">
        <w:rPr>
          <w:b/>
          <w:i/>
        </w:rPr>
        <w:t>σ</w:t>
      </w:r>
      <w:r w:rsidR="00466252" w:rsidRPr="00CB05E9">
        <w:rPr>
          <w:b/>
          <w:i/>
          <w:vertAlign w:val="superscript"/>
        </w:rPr>
        <w:t>2</w:t>
      </w:r>
      <w:r w:rsidR="00466252">
        <w:rPr>
          <w:i/>
          <w:vertAlign w:val="superscript"/>
        </w:rPr>
        <w:t xml:space="preserve"> </w:t>
      </w:r>
      <w:r w:rsidR="00466252" w:rsidRPr="00CB05E9">
        <w:t>|</w:t>
      </w:r>
      <w:r w:rsidR="00466252">
        <w:rPr>
          <w:i/>
        </w:rPr>
        <w:t xml:space="preserve"> </w:t>
      </w:r>
      <w:r w:rsidR="00466252" w:rsidRPr="009F2B32">
        <w:rPr>
          <w:i/>
        </w:rPr>
        <w:t>s</w:t>
      </w:r>
      <w:r w:rsidR="00466252" w:rsidRPr="009F2B32">
        <w:rPr>
          <w:i/>
          <w:vertAlign w:val="superscript"/>
        </w:rPr>
        <w:t>2</w:t>
      </w:r>
      <w:r w:rsidR="00466252" w:rsidRPr="009F2B32">
        <w:rPr>
          <w:i/>
        </w:rPr>
        <w:t>,</w:t>
      </w:r>
      <w:r w:rsidR="00466252">
        <w:rPr>
          <w:i/>
        </w:rPr>
        <w:t xml:space="preserve"> n) ~ I</w:t>
      </w:r>
      <w:r w:rsidR="00466252" w:rsidRPr="009F2B32">
        <w:rPr>
          <w:i/>
        </w:rPr>
        <w:t xml:space="preserve">G(n/2, </w:t>
      </w:r>
      <w:r w:rsidR="00466252">
        <w:rPr>
          <w:i/>
        </w:rPr>
        <w:t>(</w:t>
      </w:r>
      <w:r w:rsidR="00466252" w:rsidRPr="009F2B32">
        <w:rPr>
          <w:i/>
        </w:rPr>
        <w:t>n</w:t>
      </w:r>
      <w:r w:rsidR="00466252">
        <w:rPr>
          <w:i/>
        </w:rPr>
        <w:t>-1)</w:t>
      </w:r>
      <w:r w:rsidR="00466252" w:rsidRPr="009F2B32">
        <w:rPr>
          <w:i/>
        </w:rPr>
        <w:t>*s</w:t>
      </w:r>
      <w:r w:rsidR="00466252" w:rsidRPr="009F2B32">
        <w:rPr>
          <w:i/>
          <w:vertAlign w:val="superscript"/>
        </w:rPr>
        <w:t>2</w:t>
      </w:r>
      <w:r w:rsidR="00466252" w:rsidRPr="009F2B32">
        <w:rPr>
          <w:i/>
        </w:rPr>
        <w:t>/2)</w:t>
      </w:r>
      <w:r w:rsidR="00466252">
        <w:t>.  We used the ratio of the probability density for the observed sample variance from a distribution parameterized by the actual sample size, to one parameterized by the maximum possible sample size, as an adjustment factor for observed dispersion.  The adjustment factor (</w:t>
      </w:r>
      <w:r w:rsidR="00466252">
        <w:rPr>
          <w:i/>
        </w:rPr>
        <w:t>AF</w:t>
      </w:r>
      <w:r w:rsidR="00466252" w:rsidRPr="003A02CB">
        <w:t>)</w:t>
      </w:r>
      <w:r w:rsidR="00466252">
        <w:t xml:space="preserve"> for observed dispersion at a given pixel </w:t>
      </w:r>
      <w:r w:rsidR="00466252" w:rsidRPr="003A02CB">
        <w:rPr>
          <w:i/>
        </w:rPr>
        <w:t>i</w:t>
      </w:r>
      <w:r w:rsidR="00466252">
        <w:t xml:space="preserve"> was:</w:t>
      </w:r>
    </w:p>
    <w:p w14:paraId="0A929C53" w14:textId="77777777" w:rsidR="00466252" w:rsidRPr="00B744C2" w:rsidRDefault="00466252" w:rsidP="00617F17">
      <w:pPr>
        <w:rPr>
          <w:rFonts w:eastAsiaTheme="minorEastAsia"/>
        </w:rPr>
      </w:pPr>
      <m:oMathPara>
        <m:oMath>
          <m:r>
            <w:rPr>
              <w:rFonts w:ascii="Cambria Math" w:hAnsi="Cambria Math"/>
              <w:vertAlign w:val="subscript"/>
            </w:rPr>
            <m:t xml:space="preserve"> </m:t>
          </m:r>
          <m:sSub>
            <m:sSubPr>
              <m:ctrlPr>
                <w:rPr>
                  <w:rFonts w:ascii="Cambria Math" w:hAnsi="Cambria Math"/>
                  <w:i/>
                </w:rPr>
              </m:ctrlPr>
            </m:sSubPr>
            <m:e>
              <m:r>
                <w:rPr>
                  <w:rFonts w:ascii="Cambria Math" w:hAnsi="Cambria Math"/>
                </w:rPr>
                <m:t>AF</m:t>
              </m:r>
            </m:e>
            <m:sub>
              <m:r>
                <w:rPr>
                  <w:rFonts w:ascii="Cambria Math" w:hAnsi="Cambria Math"/>
                </w:rPr>
                <m:t>i</m:t>
              </m:r>
            </m:sub>
          </m:sSub>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 xml:space="preserve"> </m:t>
              </m:r>
              <m:r>
                <w:rPr>
                  <w:rFonts w:ascii="Cambria Math" w:hAnsi="Cambria Math"/>
                </w:rPr>
                <m:t>P</m:t>
              </m:r>
              <m:d>
                <m:dPr>
                  <m:endChr m:val="|"/>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r>
                    <w:rPr>
                      <w:rFonts w:ascii="Cambria Math" w:hAnsi="Cambria Math"/>
                      <w:vertAlign w:val="superscript"/>
                    </w:rPr>
                    <m:t xml:space="preserve"> </m:t>
                  </m:r>
                </m:e>
              </m:d>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num>
            <m:den>
              <m:r>
                <w:rPr>
                  <w:rFonts w:ascii="Cambria Math" w:hAnsi="Cambria Math"/>
                </w:rPr>
                <m:t>P(</m:t>
              </m:r>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r>
                <w:rPr>
                  <w:rFonts w:ascii="Cambria Math" w:hAnsi="Cambria Math"/>
                  <w:vertAlign w:val="superscript"/>
                </w:rPr>
                <m:t xml:space="preserve">  </m:t>
              </m:r>
              <m:r>
                <w:rPr>
                  <w:rFonts w:ascii="Cambria Math" w:hAnsi="Cambria Math"/>
                </w:rPr>
                <m:t xml:space="preserve">| </m:t>
              </m:r>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r>
                <w:rPr>
                  <w:rFonts w:ascii="Cambria Math" w:hAnsi="Cambria Math"/>
                  <w:vertAlign w:val="superscript"/>
                </w:rPr>
                <m:t xml:space="preserve"> </m:t>
              </m:r>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max</m:t>
                  </m:r>
                </m:sub>
              </m:sSub>
              <m:r>
                <w:rPr>
                  <w:rFonts w:ascii="Cambria Math" w:hAnsi="Cambria Math"/>
                </w:rPr>
                <m:t xml:space="preserve">) </m:t>
              </m:r>
            </m:den>
          </m:f>
          <m:r>
            <w:rPr>
              <w:rFonts w:ascii="Cambria Math" w:hAnsi="Cambria Math"/>
            </w:rPr>
            <m:t>=</m:t>
          </m:r>
          <m:f>
            <m:fPr>
              <m:ctrlPr>
                <w:rPr>
                  <w:rFonts w:ascii="Cambria Math" w:hAnsi="Cambria Math"/>
                  <w:i/>
                </w:rPr>
              </m:ctrlPr>
            </m:fPr>
            <m:num>
              <m:f>
                <m:fPr>
                  <m:ctrlPr>
                    <w:rPr>
                      <w:rFonts w:ascii="Cambria Math" w:hAnsi="Cambria Math"/>
                      <w:i/>
                    </w:rPr>
                  </m:ctrlPr>
                </m:fPr>
                <m:num>
                  <m:sSup>
                    <m:sSupPr>
                      <m:ctrlPr>
                        <w:rPr>
                          <w:rFonts w:ascii="Cambria Math" w:hAnsi="Cambria Math"/>
                          <w:i/>
                        </w:rPr>
                      </m:ctrlPr>
                    </m:sSupPr>
                    <m:e>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f>
                        <m:fPr>
                          <m:type m:val="lin"/>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2</m:t>
                          </m:r>
                        </m:den>
                      </m:f>
                    </m:e>
                    <m:sup>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/2</m:t>
                      </m:r>
                    </m:sup>
                  </m:sSup>
                  <m:ctrlPr>
                    <w:rPr>
                      <w:rFonts w:ascii="Cambria Math" w:hAnsi="Cambria Math"/>
                    </w:rPr>
                  </m:ctrlPr>
                </m:num>
                <m:den>
                  <m:r>
                    <m:rPr>
                      <m:sty m:val="p"/>
                    </m:rPr>
                    <w:rPr>
                      <w:rFonts w:ascii="Cambria Math" w:hAnsi="Cambria Math"/>
                    </w:rPr>
                    <m:t>Γ</m:t>
                  </m:r>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2</m:t>
                          </m:r>
                        </m:den>
                      </m:f>
                    </m:e>
                  </m:d>
                </m:den>
              </m:f>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e>
                <m: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2</m:t>
                          </m:r>
                        </m:den>
                      </m:f>
                    </m:e>
                  </m:box>
                  <m:r>
                    <w:rPr>
                      <w:rFonts w:ascii="Cambria Math" w:hAnsi="Cambria Math"/>
                    </w:rPr>
                    <m:t>-1</m:t>
                  </m:r>
                </m:sup>
              </m:sSup>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/2</m:t>
                      </m:r>
                    </m:num>
                    <m:den>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den>
                  </m:f>
                </m:sup>
              </m:sSup>
            </m:num>
            <m:den>
              <m:f>
                <m:fPr>
                  <m:ctrlPr>
                    <w:rPr>
                      <w:rFonts w:ascii="Cambria Math" w:hAnsi="Cambria Math"/>
                      <w:i/>
                    </w:rPr>
                  </m:ctrlPr>
                </m:fPr>
                <m:num>
                  <m:sSup>
                    <m:sSupPr>
                      <m:ctrlPr>
                        <w:rPr>
                          <w:rFonts w:ascii="Cambria Math" w:hAnsi="Cambria Math"/>
                          <w:i/>
                        </w:rPr>
                      </m:ctrlPr>
                    </m:sSupPr>
                    <m:e>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f>
                        <m:fPr>
                          <m:type m:val="lin"/>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max</m:t>
                              </m:r>
                            </m:sub>
                          </m:sSub>
                        </m:num>
                        <m:den>
                          <m:r>
                            <w:rPr>
                              <w:rFonts w:ascii="Cambria Math" w:hAnsi="Cambria Math"/>
                            </w:rPr>
                            <m:t>2</m:t>
                          </m:r>
                        </m:den>
                      </m:f>
                    </m:e>
                    <m:sup>
                      <m:sSub>
                        <m:sSubPr>
                          <m:ctrlPr>
                            <w:rPr>
                              <w:rFonts w:ascii="Cambria Math" w:hAnsi="Cambria Math"/>
                              <w:i/>
                            </w:rPr>
                          </m:ctrlPr>
                        </m:sSubPr>
                        <m:e>
                          <m:r>
                            <w:rPr>
                              <w:rFonts w:ascii="Cambria Math" w:hAnsi="Cambria Math"/>
                            </w:rPr>
                            <m:t>n</m:t>
                          </m:r>
                        </m:e>
                        <m:sub>
                          <m:r>
                            <w:rPr>
                              <w:rFonts w:ascii="Cambria Math" w:hAnsi="Cambria Math"/>
                            </w:rPr>
                            <m:t>max</m:t>
                          </m:r>
                        </m:sub>
                      </m:sSub>
                      <m:r>
                        <w:rPr>
                          <w:rFonts w:ascii="Cambria Math" w:hAnsi="Cambria Math"/>
                        </w:rPr>
                        <m:t>/2</m:t>
                      </m:r>
                    </m:sup>
                  </m:sSup>
                  <m:ctrlPr>
                    <w:rPr>
                      <w:rFonts w:ascii="Cambria Math" w:hAnsi="Cambria Math"/>
                    </w:rPr>
                  </m:ctrlPr>
                </m:num>
                <m:den>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max</m:t>
                          </m:r>
                        </m:sub>
                      </m:sSub>
                      <m:r>
                        <w:rPr>
                          <w:rFonts w:ascii="Cambria Math" w:hAnsi="Cambria Math"/>
                        </w:rPr>
                        <m:t>/2</m:t>
                      </m:r>
                    </m:e>
                  </m:d>
                </m:den>
              </m:f>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e>
                <m: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max</m:t>
                              </m:r>
                            </m:sub>
                          </m:sSub>
                        </m:num>
                        <m:den>
                          <m:r>
                            <w:rPr>
                              <w:rFonts w:ascii="Cambria Math" w:hAnsi="Cambria Math"/>
                            </w:rPr>
                            <m:t>2</m:t>
                          </m:r>
                        </m:den>
                      </m:f>
                    </m:e>
                  </m:box>
                  <m:r>
                    <w:rPr>
                      <w:rFonts w:ascii="Cambria Math" w:hAnsi="Cambria Math"/>
                    </w:rPr>
                    <m:t>-1</m:t>
                  </m:r>
                </m:sup>
              </m:sSup>
              <m:sSup>
                <m:sSupPr>
                  <m:ctrlPr>
                    <w:rPr>
                      <w:rFonts w:ascii="Cambria Math" w:hAnsi="Cambria Math"/>
                      <w:i/>
                    </w:rPr>
                  </m:ctrlPr>
                </m:sSupPr>
                <m:e>
                  <m:r>
                    <w:rPr>
                      <w:rFonts w:ascii="Cambria Math" w:hAnsi="Cambria Math"/>
                    </w:rPr>
                    <m:t>e</m:t>
                  </m:r>
                </m:e>
                <m: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f>
                            <m:fPr>
                              <m:type m:val="lin"/>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max</m:t>
                                  </m:r>
                                </m:sub>
                              </m:sSub>
                            </m:num>
                            <m:den>
                              <m:r>
                                <w:rPr>
                                  <w:rFonts w:ascii="Cambria Math" w:hAnsi="Cambria Math"/>
                                </w:rPr>
                                <m:t>2</m:t>
                              </m:r>
                            </m:den>
                          </m:f>
                        </m:num>
                        <m:den>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den>
                      </m:f>
                    </m:e>
                  </m:box>
                </m:sup>
              </m:sSup>
            </m:den>
          </m:f>
        </m:oMath>
      </m:oMathPara>
    </w:p>
    <w:p w14:paraId="3583D459" w14:textId="77777777" w:rsidR="00B744C2" w:rsidRPr="00B744C2" w:rsidRDefault="00B744C2" w:rsidP="00617F17">
      <w:pPr>
        <w:rPr>
          <w:rFonts w:eastAsiaTheme="minorEastAsia"/>
        </w:rPr>
      </w:pPr>
      <w:r>
        <w:rPr>
          <w:rFonts w:eastAsiaTheme="minorEastAsia"/>
        </w:rPr>
        <w:t xml:space="preserve">We adjusted </w:t>
      </w:r>
      <w:r w:rsidR="005E5087">
        <w:rPr>
          <w:rFonts w:eastAsiaTheme="minorEastAsia"/>
        </w:rPr>
        <w:t>all NDVI dispersion values by the</w:t>
      </w:r>
      <w:r>
        <w:rPr>
          <w:rFonts w:eastAsiaTheme="minorEastAsia"/>
        </w:rPr>
        <w:t xml:space="preserve"> adjustment factors</w:t>
      </w:r>
      <w:r w:rsidR="005E5087">
        <w:rPr>
          <w:rFonts w:eastAsiaTheme="minorEastAsia"/>
        </w:rPr>
        <w:t xml:space="preserve"> per pixel</w:t>
      </w:r>
      <w:r>
        <w:rPr>
          <w:rFonts w:eastAsiaTheme="minorEastAsia"/>
        </w:rPr>
        <w:t xml:space="preserve">, using the maximum number of images available within the growing season (16) as </w:t>
      </w:r>
      <m:oMath>
        <m:sSub>
          <m:sSubPr>
            <m:ctrlPr>
              <w:rPr>
                <w:rFonts w:ascii="Cambria Math" w:hAnsi="Cambria Math"/>
                <w:i/>
              </w:rPr>
            </m:ctrlPr>
          </m:sSubPr>
          <m:e>
            <m:r>
              <w:rPr>
                <w:rFonts w:ascii="Cambria Math" w:hAnsi="Cambria Math"/>
              </w:rPr>
              <m:t>n</m:t>
            </m:r>
          </m:e>
          <m:sub>
            <m:r>
              <w:rPr>
                <w:rFonts w:ascii="Cambria Math" w:hAnsi="Cambria Math"/>
              </w:rPr>
              <m:t>max</m:t>
            </m:r>
          </m:sub>
        </m:sSub>
      </m:oMath>
      <w:r>
        <w:rPr>
          <w:rFonts w:eastAsiaTheme="minorEastAsia"/>
        </w:rPr>
        <w:t>.</w:t>
      </w:r>
    </w:p>
    <w:p w14:paraId="1D763D04" w14:textId="77777777" w:rsidR="00CC421C" w:rsidRDefault="003A02CB">
      <w:pPr>
        <w:keepNext/>
        <w:rPr>
          <w:noProof/>
        </w:rPr>
        <w:pPrChange w:id="513" w:author="Ya-Wei Li" w:date="2017-06-08T14:43:00Z">
          <w:pPr>
            <w:keepNext/>
            <w:ind w:firstLine="720"/>
          </w:pPr>
        </w:pPrChange>
      </w:pPr>
      <w:r>
        <w:t>To identify thresholds representing true conversion of LPC habitat to agriculture, w</w:t>
      </w:r>
      <w:r w:rsidR="005E5087">
        <w:t xml:space="preserve">e generated </w:t>
      </w:r>
      <w:r>
        <w:t xml:space="preserve">distributions for </w:t>
      </w:r>
      <w:r w:rsidR="005E5087">
        <w:t xml:space="preserve">expected differences in </w:t>
      </w:r>
      <w:r>
        <w:t>NDVI dispersion and max</w:t>
      </w:r>
      <w:ins w:id="514" w:author="Ya-Wei Li" w:date="2017-06-08T14:44:00Z">
        <w:r w:rsidR="002642C6">
          <w:t>imum values</w:t>
        </w:r>
      </w:ins>
      <w:r w:rsidR="005E5087">
        <w:t xml:space="preserve"> between habitat and agricultural land cover types</w:t>
      </w:r>
      <w:r>
        <w:t xml:space="preserve">.  </w:t>
      </w:r>
      <w:r w:rsidR="00617F17">
        <w:t xml:space="preserve">We took a random sample of NDVI </w:t>
      </w:r>
      <w:r w:rsidR="00022FBF">
        <w:t>dispersion</w:t>
      </w:r>
      <w:r w:rsidR="00617F17">
        <w:t>, maximum, and image count values at 50,000 pixels</w:t>
      </w:r>
      <w:r>
        <w:t xml:space="preserve"> where image count was at least 6.  We used the</w:t>
      </w:r>
      <w:r w:rsidR="00617F17">
        <w:t xml:space="preserve"> CDL </w:t>
      </w:r>
      <w:r w:rsidR="006D4521">
        <w:t xml:space="preserve">to </w:t>
      </w:r>
      <w:r>
        <w:t xml:space="preserve">further </w:t>
      </w:r>
      <w:r w:rsidR="006D4521">
        <w:t xml:space="preserve">restrict this sampling to pixels with an </w:t>
      </w:r>
      <w:r w:rsidR="00617F17">
        <w:t xml:space="preserve">assignment confidence of at least 90%, and extracted the ‘cropland’ attribute.  </w:t>
      </w:r>
      <w:r w:rsidR="00617F17">
        <w:lastRenderedPageBreak/>
        <w:t xml:space="preserve">This </w:t>
      </w:r>
      <w:r w:rsidR="00460FC4">
        <w:t>created a dataset</w:t>
      </w:r>
      <w:r w:rsidR="006D4521">
        <w:t xml:space="preserve"> of</w:t>
      </w:r>
      <w:r w:rsidR="00617F17">
        <w:t xml:space="preserve"> NDVI </w:t>
      </w:r>
      <w:r w:rsidR="006D4521">
        <w:t>dispersion and max</w:t>
      </w:r>
      <w:ins w:id="515" w:author="Ya-Wei Li" w:date="2017-06-08T14:44:00Z">
        <w:r w:rsidR="002642C6">
          <w:t>imum</w:t>
        </w:r>
      </w:ins>
      <w:r w:rsidR="00617F17">
        <w:t xml:space="preserve"> values for each crop and landcover type.  From this data, we generated probability distributions for </w:t>
      </w:r>
      <w:r w:rsidR="00CC421C">
        <w:t xml:space="preserve">the </w:t>
      </w:r>
      <w:r w:rsidR="00617F17">
        <w:t xml:space="preserve">expected change </w:t>
      </w:r>
      <w:r w:rsidR="00CC421C">
        <w:t>in NDVI dispersion and maxima</w:t>
      </w:r>
      <w:r w:rsidR="00617F17">
        <w:t xml:space="preserve"> corresponding to conversion between all combinations of shrub/grassland, alfalfa, corn, wheat, sorghum, and fallow land cover types </w:t>
      </w:r>
      <w:r>
        <w:t>by iteratively calculating the difference between 5,000 random samples drawn from the observed distributions for each crop and habitat category (Figure 7)</w:t>
      </w:r>
      <w:r w:rsidR="00617F17">
        <w:t xml:space="preserve">.  </w:t>
      </w:r>
      <w:r w:rsidR="009E6F0F">
        <w:t xml:space="preserve">We calculated the densities across values, and standardized to sum to 1.  </w:t>
      </w:r>
      <w:r>
        <w:t xml:space="preserve">From these distributions, we </w:t>
      </w:r>
      <w:r w:rsidR="003564F1">
        <w:t>c</w:t>
      </w:r>
      <w:r>
        <w:t xml:space="preserve">alculated the cumulative probability that an observed change in NDVI </w:t>
      </w:r>
      <w:r w:rsidR="009A4D6F">
        <w:t>d</w:t>
      </w:r>
      <w:r>
        <w:t>ispersion and max</w:t>
      </w:r>
      <w:ins w:id="516" w:author="Ya-Wei Li" w:date="2017-06-08T14:45:00Z">
        <w:r w:rsidR="002642C6">
          <w:t>imum values</w:t>
        </w:r>
      </w:ins>
      <w:r>
        <w:t xml:space="preserve"> corresponded to land cover change from LPC habitat to agriculture.</w:t>
      </w:r>
    </w:p>
    <w:p w14:paraId="5C0F7E65" w14:textId="77777777" w:rsidR="00A61DA2" w:rsidRDefault="00914A4B" w:rsidP="00A61DA2">
      <w:pPr>
        <w:keepNext/>
      </w:pPr>
      <w:r>
        <w:rPr>
          <w:noProof/>
        </w:rPr>
        <w:drawing>
          <wp:inline distT="0" distB="0" distL="0" distR="0" wp14:anchorId="450AA730" wp14:editId="44BCB454">
            <wp:extent cx="5845810" cy="4560496"/>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63930" cy="4574632"/>
                    </a:xfrm>
                    <a:prstGeom prst="rect">
                      <a:avLst/>
                    </a:prstGeom>
                    <a:noFill/>
                  </pic:spPr>
                </pic:pic>
              </a:graphicData>
            </a:graphic>
          </wp:inline>
        </w:drawing>
      </w:r>
    </w:p>
    <w:p w14:paraId="5970CE85" w14:textId="77777777" w:rsidR="00007039" w:rsidRDefault="00CC421C" w:rsidP="00CC421C">
      <w:pPr>
        <w:pStyle w:val="Caption"/>
        <w:rPr>
          <w:color w:val="auto"/>
        </w:rPr>
      </w:pPr>
      <w:r w:rsidRPr="00CC421C">
        <w:rPr>
          <w:b/>
          <w:color w:val="auto"/>
        </w:rPr>
        <w:t xml:space="preserve">Figure </w:t>
      </w:r>
      <w:r w:rsidRPr="00CC421C">
        <w:rPr>
          <w:b/>
          <w:color w:val="auto"/>
        </w:rPr>
        <w:fldChar w:fldCharType="begin"/>
      </w:r>
      <w:r w:rsidRPr="00CC421C">
        <w:rPr>
          <w:b/>
          <w:color w:val="auto"/>
        </w:rPr>
        <w:instrText xml:space="preserve"> SEQ Figure \* ARABIC </w:instrText>
      </w:r>
      <w:r w:rsidRPr="00CC421C">
        <w:rPr>
          <w:b/>
          <w:color w:val="auto"/>
        </w:rPr>
        <w:fldChar w:fldCharType="separate"/>
      </w:r>
      <w:r w:rsidRPr="00CC421C">
        <w:rPr>
          <w:b/>
          <w:noProof/>
          <w:color w:val="auto"/>
        </w:rPr>
        <w:t>6</w:t>
      </w:r>
      <w:r w:rsidRPr="00CC421C">
        <w:rPr>
          <w:b/>
          <w:color w:val="auto"/>
        </w:rPr>
        <w:fldChar w:fldCharType="end"/>
      </w:r>
      <w:r w:rsidRPr="00CC421C">
        <w:rPr>
          <w:color w:val="auto"/>
        </w:rPr>
        <w:t xml:space="preserve"> Probability distributions for expected changes in NDVI </w:t>
      </w:r>
      <w:r w:rsidR="00A61DA2">
        <w:rPr>
          <w:color w:val="auto"/>
        </w:rPr>
        <w:t>dispersion and maxima</w:t>
      </w:r>
      <w:r w:rsidRPr="00CC421C">
        <w:rPr>
          <w:color w:val="auto"/>
        </w:rPr>
        <w:t xml:space="preserve"> if land is converted from </w:t>
      </w:r>
      <w:ins w:id="517" w:author="Ya-Wei Li" w:date="2017-06-08T14:45:00Z">
        <w:r w:rsidR="002642C6">
          <w:rPr>
            <w:color w:val="auto"/>
          </w:rPr>
          <w:t>l</w:t>
        </w:r>
      </w:ins>
      <w:del w:id="518" w:author="Ya-Wei Li" w:date="2017-06-08T14:45:00Z">
        <w:r w:rsidRPr="00CC421C" w:rsidDel="002642C6">
          <w:rPr>
            <w:color w:val="auto"/>
          </w:rPr>
          <w:delText>L</w:delText>
        </w:r>
      </w:del>
      <w:r w:rsidRPr="00CC421C">
        <w:rPr>
          <w:color w:val="auto"/>
        </w:rPr>
        <w:t>esser</w:t>
      </w:r>
      <w:ins w:id="519" w:author="Ya-Wei Li" w:date="2017-06-08T14:45:00Z">
        <w:r w:rsidR="002642C6">
          <w:rPr>
            <w:color w:val="auto"/>
          </w:rPr>
          <w:t>-</w:t>
        </w:r>
      </w:ins>
      <w:del w:id="520" w:author="Ya-Wei Li" w:date="2017-06-08T14:45:00Z">
        <w:r w:rsidRPr="00CC421C" w:rsidDel="002642C6">
          <w:rPr>
            <w:color w:val="auto"/>
          </w:rPr>
          <w:delText xml:space="preserve"> </w:delText>
        </w:r>
      </w:del>
      <w:r w:rsidRPr="00CC421C">
        <w:rPr>
          <w:color w:val="auto"/>
        </w:rPr>
        <w:t xml:space="preserve">prairie chicken habitat to </w:t>
      </w:r>
      <w:r w:rsidR="00A61DA2">
        <w:rPr>
          <w:color w:val="auto"/>
        </w:rPr>
        <w:t>different crop types</w:t>
      </w:r>
      <w:r w:rsidRPr="00CC421C">
        <w:rPr>
          <w:color w:val="auto"/>
        </w:rPr>
        <w:t xml:space="preserve">.  </w:t>
      </w:r>
      <w:r w:rsidR="00914A4B">
        <w:rPr>
          <w:color w:val="auto"/>
        </w:rPr>
        <w:t>Curves represent t</w:t>
      </w:r>
      <w:r w:rsidR="009E6F0F">
        <w:rPr>
          <w:color w:val="auto"/>
        </w:rPr>
        <w:t xml:space="preserve">he </w:t>
      </w:r>
      <w:r w:rsidR="00914A4B">
        <w:rPr>
          <w:color w:val="auto"/>
        </w:rPr>
        <w:t xml:space="preserve">frequency of expected values (a, b), and probability of observing a change value (c, d) for each form of conversion.  </w:t>
      </w:r>
      <w:r w:rsidRPr="00CC421C">
        <w:rPr>
          <w:color w:val="auto"/>
        </w:rPr>
        <w:t>Curves were used to select threshold change values</w:t>
      </w:r>
      <w:r w:rsidR="00A61DA2">
        <w:rPr>
          <w:color w:val="auto"/>
        </w:rPr>
        <w:t>, indicated by grey arrows,</w:t>
      </w:r>
      <w:r w:rsidRPr="00CC421C">
        <w:rPr>
          <w:color w:val="auto"/>
        </w:rPr>
        <w:t xml:space="preserve"> identifying when conversion occurred between gro</w:t>
      </w:r>
      <w:r w:rsidR="00A61DA2">
        <w:rPr>
          <w:color w:val="auto"/>
        </w:rPr>
        <w:t>wing seasons of 2015 and 2016, with 75%, and 90% confidence.</w:t>
      </w:r>
    </w:p>
    <w:p w14:paraId="57AF9863" w14:textId="77777777" w:rsidR="007B0F05" w:rsidRDefault="0009285E" w:rsidP="0009285E">
      <w:pPr>
        <w:rPr>
          <w:ins w:id="521" w:author="Ya-Wei Li" w:date="2017-06-20T15:51:00Z"/>
        </w:rPr>
      </w:pPr>
      <w:r>
        <w:t xml:space="preserve">We estimated the probability of conversion as the sum of the probabilities of the observed change value given conversion to each agricultural class – defined by the inverse of the cumulative distributions of expected differences for each crop type – multiplied by the probability of the observed change value given no change – defined as the cumulative distribution of expected differences for </w:t>
      </w:r>
      <w:del w:id="522" w:author="Ya-Wei Li" w:date="2017-06-08T14:48:00Z">
        <w:r w:rsidDel="002642C6">
          <w:delText xml:space="preserve">habitat </w:delText>
        </w:r>
      </w:del>
      <w:r>
        <w:t>unchanged habitat.  To detect conversion to fallow land</w:t>
      </w:r>
      <w:ins w:id="523" w:author="Ya-Wei Li" w:date="2017-06-08T14:48:00Z">
        <w:r w:rsidR="002642C6">
          <w:t>,</w:t>
        </w:r>
      </w:ins>
      <w:r>
        <w:t xml:space="preserve"> we used the cumulative distribution of expected differences for change from habitat to fallow, and the inverse cumulative distribution for unchanged </w:t>
      </w:r>
      <w:r>
        <w:lastRenderedPageBreak/>
        <w:t>habitat.</w:t>
      </w:r>
      <w:ins w:id="524" w:author="Ya-Wei Li" w:date="2017-06-20T15:52:00Z">
        <w:r w:rsidR="007B0F05">
          <w:br/>
        </w:r>
      </w:ins>
    </w:p>
    <w:p w14:paraId="0675E02A" w14:textId="77777777" w:rsidR="007B0F05" w:rsidRDefault="007B0F05" w:rsidP="007B0F05">
      <w:pPr>
        <w:pStyle w:val="Heading1"/>
        <w:rPr>
          <w:ins w:id="525" w:author="Ya-Wei Li" w:date="2017-06-20T15:52:00Z"/>
        </w:rPr>
      </w:pPr>
      <w:ins w:id="526" w:author="Ya-Wei Li" w:date="2017-06-20T15:52:00Z">
        <w:r>
          <w:t>Conclusion</w:t>
        </w:r>
      </w:ins>
    </w:p>
    <w:p w14:paraId="732568B2" w14:textId="77777777" w:rsidR="007B0F05" w:rsidRPr="0009285E" w:rsidRDefault="00734C36" w:rsidP="0009285E">
      <w:r>
        <w:t>[To be written later</w:t>
      </w:r>
      <w:r w:rsidR="00ED173A">
        <w:t xml:space="preserve">. Should cover (1) whether our automated change detection method was effective and useful, (2) the extent of LPC habitat loss since delisting.  Wrap up with </w:t>
      </w:r>
      <w:r w:rsidR="000D1D03">
        <w:t>prospects for large-scale habitat monitoring using automated change detection.</w:t>
      </w:r>
      <w:r>
        <w:t xml:space="preserve">] </w:t>
      </w:r>
    </w:p>
    <w:sectPr w:rsidR="007B0F05" w:rsidRPr="0009285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84" w:author="Ya-Wei Li" w:date="2017-06-20T14:39:00Z" w:initials="YL">
    <w:p w14:paraId="4F645476" w14:textId="77777777" w:rsidR="00ED173A" w:rsidRDefault="00ED173A">
      <w:pPr>
        <w:pStyle w:val="CommentText"/>
      </w:pPr>
      <w:r>
        <w:rPr>
          <w:rStyle w:val="CommentReference"/>
        </w:rPr>
        <w:annotationRef/>
      </w:r>
      <w:r>
        <w:t>I suggest removing the reference to Figure 1 because some people could mistakenly read the four steps and corresponding to each of the four pictures in Figure 1.</w:t>
      </w:r>
    </w:p>
  </w:comment>
  <w:comment w:id="108" w:author="Ya-Wei Li" w:date="2017-06-01T14:07:00Z" w:initials="YL">
    <w:p w14:paraId="57091DB7" w14:textId="77777777" w:rsidR="00ED173A" w:rsidRDefault="00ED173A">
      <w:pPr>
        <w:pStyle w:val="CommentText"/>
      </w:pPr>
      <w:r>
        <w:rPr>
          <w:rStyle w:val="CommentReference"/>
        </w:rPr>
        <w:annotationRef/>
      </w:r>
      <w:r>
        <w:t>Is this not already done as part of the new step 3 above?</w:t>
      </w:r>
    </w:p>
  </w:comment>
  <w:comment w:id="143" w:author="Ya-Wei Li" w:date="2017-06-01T16:01:00Z" w:initials="YL">
    <w:p w14:paraId="13C5D012" w14:textId="77777777" w:rsidR="00ED173A" w:rsidRDefault="00ED173A">
      <w:pPr>
        <w:pStyle w:val="CommentText"/>
      </w:pPr>
      <w:r>
        <w:rPr>
          <w:rStyle w:val="CommentReference"/>
        </w:rPr>
        <w:annotationRef/>
      </w:r>
      <w:r>
        <w:t xml:space="preserve">Is “agency” more accurate? Are they all actual “commissions”? </w:t>
      </w:r>
    </w:p>
  </w:comment>
  <w:comment w:id="150" w:author="Ya-Wei Li" w:date="2017-06-01T16:02:00Z" w:initials="YL">
    <w:p w14:paraId="26CC0D2B" w14:textId="77777777" w:rsidR="00ED173A" w:rsidRDefault="00ED173A">
      <w:pPr>
        <w:pStyle w:val="CommentText"/>
      </w:pPr>
      <w:r>
        <w:rPr>
          <w:rStyle w:val="CommentReference"/>
        </w:rPr>
        <w:annotationRef/>
      </w:r>
      <w:r>
        <w:t>Could be more than just drilling (e.g., roads).</w:t>
      </w:r>
    </w:p>
  </w:comment>
  <w:comment w:id="322" w:author="Ya-Wei Li" w:date="2017-06-02T15:24:00Z" w:initials="YL">
    <w:p w14:paraId="7D220129" w14:textId="77777777" w:rsidR="00ED173A" w:rsidRDefault="00ED173A">
      <w:pPr>
        <w:pStyle w:val="CommentText"/>
      </w:pPr>
      <w:r>
        <w:rPr>
          <w:rStyle w:val="CommentReference"/>
        </w:rPr>
        <w:annotationRef/>
      </w:r>
      <w:r>
        <w:t xml:space="preserve">Placeholder for possible future edits to images and caption. </w:t>
      </w:r>
    </w:p>
  </w:comment>
  <w:comment w:id="350" w:author="Ya-Wei Li" w:date="2017-06-02T15:38:00Z" w:initials="YL">
    <w:p w14:paraId="1C937A3B" w14:textId="77777777" w:rsidR="00ED173A" w:rsidRDefault="00ED173A">
      <w:pPr>
        <w:pStyle w:val="CommentText"/>
      </w:pPr>
      <w:r>
        <w:rPr>
          <w:rStyle w:val="CommentReference"/>
        </w:rPr>
        <w:annotationRef/>
      </w:r>
      <w:r>
        <w:t xml:space="preserve">What’s meant by “buffered” disturbance? We don’t explain what the buffer means, so we should explain it or just say “disturbance.” </w:t>
      </w:r>
    </w:p>
  </w:comment>
  <w:comment w:id="394" w:author="Ya-Wei Li" w:date="2017-06-02T16:02:00Z" w:initials="YL">
    <w:p w14:paraId="60C4F87B" w14:textId="77777777" w:rsidR="00ED173A" w:rsidRDefault="00ED173A">
      <w:pPr>
        <w:pStyle w:val="CommentText"/>
      </w:pPr>
      <w:r>
        <w:rPr>
          <w:rStyle w:val="CommentReference"/>
        </w:rPr>
        <w:annotationRef/>
      </w:r>
      <w:r>
        <w:t>I don’t think we need this part. I don’t think most readers care about the validation (and if they do, they could read about it in the methods). I also don’t really understand what’s meant by “a calculation using the maximum, and variation….”</w:t>
      </w:r>
    </w:p>
  </w:comment>
  <w:comment w:id="403" w:author="Ya-Wei Li" w:date="2017-06-02T16:09:00Z" w:initials="YL">
    <w:p w14:paraId="7F7D78B9" w14:textId="77777777" w:rsidR="00ED173A" w:rsidRDefault="00ED173A">
      <w:pPr>
        <w:pStyle w:val="CommentText"/>
      </w:pPr>
      <w:r>
        <w:rPr>
          <w:rStyle w:val="CommentReference"/>
        </w:rPr>
        <w:annotationRef/>
      </w:r>
      <w:r>
        <w:rPr>
          <w:rStyle w:val="CommentReference"/>
        </w:rPr>
        <w:t xml:space="preserve">As discussed earlier, we’ll go with just B and C. </w:t>
      </w:r>
    </w:p>
  </w:comment>
  <w:comment w:id="406" w:author="Ya-Wei Li" w:date="2017-06-20T15:56:00Z" w:initials="YL">
    <w:p w14:paraId="0B8D3C95" w14:textId="77777777" w:rsidR="00ED173A" w:rsidRDefault="00ED173A">
      <w:pPr>
        <w:pStyle w:val="CommentText"/>
      </w:pPr>
      <w:r>
        <w:rPr>
          <w:rStyle w:val="CommentReference"/>
        </w:rPr>
        <w:annotationRef/>
      </w:r>
      <w:r>
        <w:t xml:space="preserve">We should reorganize this section so that all the discussion about ag conversion is in the same spot. Right now, it’s ag, ag, energy development, and then ag again. </w:t>
      </w:r>
    </w:p>
  </w:comment>
  <w:comment w:id="495" w:author="Ya-Wei Li" w:date="2017-06-02T17:23:00Z" w:initials="YL">
    <w:p w14:paraId="4459DED8" w14:textId="77777777" w:rsidR="00ED173A" w:rsidRDefault="00ED173A">
      <w:pPr>
        <w:pStyle w:val="CommentText"/>
      </w:pPr>
      <w:r>
        <w:rPr>
          <w:rStyle w:val="CommentReference"/>
        </w:rPr>
        <w:annotationRef/>
      </w:r>
      <w:r>
        <w:t xml:space="preserve">Do we need the big red “X”? It’s somewhat distracting. And is it just that specific well that we would have omitted, or would any well in that picture have been omitted because of its proximity to a neighboring well? If the latter, there’s no real value to putting the X on the specific well in yellow.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F645476" w15:done="0"/>
  <w15:commentEx w15:paraId="57091DB7" w15:done="0"/>
  <w15:commentEx w15:paraId="13C5D012" w15:done="0"/>
  <w15:commentEx w15:paraId="26CC0D2B" w15:done="0"/>
  <w15:commentEx w15:paraId="7D220129" w15:done="0"/>
  <w15:commentEx w15:paraId="1C937A3B" w15:done="0"/>
  <w15:commentEx w15:paraId="60C4F87B" w15:done="0"/>
  <w15:commentEx w15:paraId="7F7D78B9" w15:done="0"/>
  <w15:commentEx w15:paraId="0B8D3C95" w15:done="0"/>
  <w15:commentEx w15:paraId="4459DED8"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52D16F" w14:textId="77777777" w:rsidR="0062338A" w:rsidRDefault="0062338A" w:rsidP="00A5193F">
      <w:pPr>
        <w:spacing w:after="0" w:line="240" w:lineRule="auto"/>
      </w:pPr>
      <w:r>
        <w:separator/>
      </w:r>
    </w:p>
  </w:endnote>
  <w:endnote w:type="continuationSeparator" w:id="0">
    <w:p w14:paraId="2FD1308D" w14:textId="77777777" w:rsidR="0062338A" w:rsidRDefault="0062338A" w:rsidP="00A519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altName w:val="Calibr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380C6B" w14:textId="77777777" w:rsidR="0062338A" w:rsidRDefault="0062338A" w:rsidP="00A5193F">
      <w:pPr>
        <w:spacing w:after="0" w:line="240" w:lineRule="auto"/>
      </w:pPr>
      <w:r>
        <w:separator/>
      </w:r>
    </w:p>
  </w:footnote>
  <w:footnote w:type="continuationSeparator" w:id="0">
    <w:p w14:paraId="794BA433" w14:textId="77777777" w:rsidR="0062338A" w:rsidRDefault="0062338A" w:rsidP="00A5193F">
      <w:pPr>
        <w:spacing w:after="0" w:line="240" w:lineRule="auto"/>
      </w:pPr>
      <w:r>
        <w:continuationSeparator/>
      </w:r>
    </w:p>
  </w:footnote>
  <w:footnote w:id="1">
    <w:p w14:paraId="369F1F80" w14:textId="77777777" w:rsidR="00ED173A" w:rsidRPr="00B27441" w:rsidRDefault="00ED173A">
      <w:pPr>
        <w:pStyle w:val="FootnoteText"/>
        <w:rPr>
          <w:sz w:val="18"/>
          <w:szCs w:val="18"/>
        </w:rPr>
      </w:pPr>
      <w:r w:rsidRPr="00B27441">
        <w:rPr>
          <w:rStyle w:val="FootnoteReference"/>
          <w:sz w:val="18"/>
          <w:szCs w:val="18"/>
        </w:rPr>
        <w:footnoteRef/>
      </w:r>
      <w:r w:rsidRPr="00B27441">
        <w:rPr>
          <w:sz w:val="18"/>
          <w:szCs w:val="18"/>
        </w:rPr>
        <w:t xml:space="preserve"> </w:t>
      </w:r>
      <w:r w:rsidRPr="00B27441">
        <w:rPr>
          <w:rFonts w:cs="Times New Roman"/>
          <w:sz w:val="18"/>
          <w:szCs w:val="18"/>
        </w:rPr>
        <w:t>Management Systems International, An Independent Evaluation of the U.S. Fish &amp; Wildlife Service’s Habitat Conservation Plan Program (Sept. 2009) (finding that HCP</w:t>
      </w:r>
      <w:r w:rsidRPr="00B27441">
        <w:rPr>
          <w:sz w:val="18"/>
          <w:szCs w:val="18"/>
        </w:rPr>
        <w:t xml:space="preserve"> “performance data are not tracked and individual HCP data records often contain incomplete sets of data; data that are supposed to be collected often are not and thus many HCP records are incomplete.”  Except for the Olympia Field Office, the majority of FWS field office visited had “no standard operating procedures for validating compliance reports or conducting site visits.”   “Nearly 75% of FWS staff surveyed said that they had neither sufficient time nor resources to monitor compliance and implementation of the HCPs they supervised.”). </w:t>
      </w:r>
    </w:p>
  </w:footnote>
  <w:footnote w:id="2">
    <w:p w14:paraId="11883517" w14:textId="77777777" w:rsidR="00ED173A" w:rsidRPr="00B27441" w:rsidRDefault="00ED173A">
      <w:pPr>
        <w:pStyle w:val="FootnoteText"/>
        <w:rPr>
          <w:sz w:val="18"/>
          <w:szCs w:val="18"/>
        </w:rPr>
      </w:pPr>
      <w:r w:rsidRPr="00B27441">
        <w:rPr>
          <w:rStyle w:val="FootnoteReference"/>
          <w:sz w:val="18"/>
          <w:szCs w:val="18"/>
        </w:rPr>
        <w:footnoteRef/>
      </w:r>
      <w:r w:rsidRPr="00B27441">
        <w:rPr>
          <w:sz w:val="18"/>
          <w:szCs w:val="18"/>
        </w:rPr>
        <w:t xml:space="preserve"> Texas has mismanaged habitat plan for imperiled lizard – report, EENews (Aug. 19, 2013), available at: https://www.eenews.net/stories/1059986184</w:t>
      </w:r>
    </w:p>
  </w:footnote>
  <w:footnote w:id="3">
    <w:p w14:paraId="316960B0" w14:textId="77777777" w:rsidR="00ED173A" w:rsidRDefault="00ED173A">
      <w:pPr>
        <w:pStyle w:val="FootnoteText"/>
      </w:pPr>
      <w:r>
        <w:rPr>
          <w:rStyle w:val="FootnoteReference"/>
        </w:rPr>
        <w:footnoteRef/>
      </w:r>
      <w:r>
        <w:t xml:space="preserve"> </w:t>
      </w:r>
    </w:p>
  </w:footnote>
  <w:footnote w:id="4">
    <w:p w14:paraId="32AF15A8" w14:textId="77777777" w:rsidR="00ED173A" w:rsidRPr="00B27441" w:rsidRDefault="00ED173A">
      <w:pPr>
        <w:pStyle w:val="FootnoteText"/>
        <w:rPr>
          <w:sz w:val="18"/>
          <w:szCs w:val="18"/>
        </w:rPr>
      </w:pPr>
      <w:r w:rsidRPr="00B27441">
        <w:rPr>
          <w:rStyle w:val="FootnoteReference"/>
          <w:sz w:val="18"/>
          <w:szCs w:val="18"/>
        </w:rPr>
        <w:footnoteRef/>
      </w:r>
      <w:r w:rsidRPr="00B27441">
        <w:rPr>
          <w:sz w:val="18"/>
          <w:szCs w:val="18"/>
        </w:rPr>
        <w:t xml:space="preserve"> Hagen, C.A. et al. (2011) Impacts of anthropogenic features on habitat use by Lesser prairie-chickens. In: </w:t>
      </w:r>
      <w:r w:rsidRPr="00B27441">
        <w:rPr>
          <w:i/>
          <w:sz w:val="18"/>
          <w:szCs w:val="18"/>
        </w:rPr>
        <w:t>Ecology, conservation, and management of grouse. Studies in Avian Biology</w:t>
      </w:r>
      <w:r w:rsidRPr="00B27441">
        <w:rPr>
          <w:sz w:val="18"/>
          <w:szCs w:val="18"/>
        </w:rPr>
        <w:t>, University of California Press, Berkeley, CA.</w:t>
      </w:r>
    </w:p>
  </w:footnote>
  <w:footnote w:id="5">
    <w:p w14:paraId="01DEA015" w14:textId="77777777" w:rsidR="00ED173A" w:rsidRPr="00B27441" w:rsidDel="00284FB5" w:rsidRDefault="00ED173A" w:rsidP="00C0234E">
      <w:pPr>
        <w:pStyle w:val="FootnoteText"/>
        <w:rPr>
          <w:del w:id="39" w:author="Ya-Wei Li" w:date="2017-06-20T14:06:00Z"/>
          <w:sz w:val="18"/>
          <w:szCs w:val="18"/>
        </w:rPr>
      </w:pPr>
      <w:del w:id="40" w:author="Ya-Wei Li" w:date="2017-06-20T14:06:00Z">
        <w:r w:rsidRPr="00B27441" w:rsidDel="00284FB5">
          <w:rPr>
            <w:rStyle w:val="FootnoteReference"/>
            <w:sz w:val="18"/>
            <w:szCs w:val="18"/>
          </w:rPr>
          <w:footnoteRef/>
        </w:r>
        <w:r w:rsidRPr="00B27441" w:rsidDel="00284FB5">
          <w:rPr>
            <w:sz w:val="18"/>
            <w:szCs w:val="18"/>
          </w:rPr>
          <w:delText xml:space="preserve"> U.S. Fish and Wildlife Service, Determination of threatened status for the Lesser prairie chicken; Final Rule April 10, 2014</w:delText>
        </w:r>
      </w:del>
    </w:p>
  </w:footnote>
  <w:footnote w:id="6">
    <w:p w14:paraId="54AFF522" w14:textId="77777777" w:rsidR="00ED173A" w:rsidRPr="00B27441" w:rsidRDefault="00ED173A">
      <w:pPr>
        <w:pStyle w:val="FootnoteText"/>
        <w:rPr>
          <w:sz w:val="18"/>
          <w:szCs w:val="18"/>
        </w:rPr>
      </w:pPr>
      <w:r w:rsidRPr="00B27441">
        <w:rPr>
          <w:rStyle w:val="FootnoteReference"/>
          <w:sz w:val="18"/>
          <w:szCs w:val="18"/>
        </w:rPr>
        <w:footnoteRef/>
      </w:r>
      <w:r w:rsidRPr="00B27441">
        <w:rPr>
          <w:sz w:val="18"/>
          <w:szCs w:val="18"/>
        </w:rPr>
        <w:t xml:space="preserve"> Determination of Threatened status for the Lesser prairie-chicken. U.S. Fish and Wildlife Service, April 10, 2014. </w:t>
      </w:r>
    </w:p>
  </w:footnote>
  <w:footnote w:id="7">
    <w:p w14:paraId="7D5BF955" w14:textId="77777777" w:rsidR="00ED173A" w:rsidRPr="00B27441" w:rsidRDefault="00ED173A">
      <w:pPr>
        <w:pStyle w:val="FootnoteText"/>
        <w:rPr>
          <w:sz w:val="18"/>
          <w:szCs w:val="18"/>
        </w:rPr>
      </w:pPr>
      <w:r w:rsidRPr="00B27441">
        <w:rPr>
          <w:rStyle w:val="FootnoteReference"/>
          <w:sz w:val="18"/>
          <w:szCs w:val="18"/>
        </w:rPr>
        <w:footnoteRef/>
      </w:r>
      <w:r w:rsidRPr="00B27441">
        <w:rPr>
          <w:sz w:val="18"/>
          <w:szCs w:val="18"/>
        </w:rPr>
        <w:t xml:space="preserve"> Zhu, Z. et al. (2015) Improvement and expansion of the Fmask algorithm: cloud, cloud shadow, and snow detection for Landsats 4-7, 8, and Sentinel 2 images. </w:t>
      </w:r>
      <w:r w:rsidRPr="00B27441">
        <w:rPr>
          <w:i/>
          <w:sz w:val="18"/>
          <w:szCs w:val="18"/>
        </w:rPr>
        <w:t>Remote Sensing of Environment, 159</w:t>
      </w:r>
      <w:r w:rsidRPr="00B27441">
        <w:rPr>
          <w:sz w:val="18"/>
          <w:szCs w:val="18"/>
        </w:rPr>
        <w:t>: 269-277.</w:t>
      </w:r>
    </w:p>
  </w:footnote>
  <w:footnote w:id="8">
    <w:p w14:paraId="4C793CDF" w14:textId="77777777" w:rsidR="00ED173A" w:rsidRPr="00B27441" w:rsidRDefault="00ED173A">
      <w:pPr>
        <w:pStyle w:val="FootnoteText"/>
        <w:rPr>
          <w:sz w:val="18"/>
          <w:szCs w:val="18"/>
        </w:rPr>
      </w:pPr>
      <w:r w:rsidRPr="00B27441">
        <w:rPr>
          <w:rStyle w:val="FootnoteReference"/>
          <w:sz w:val="18"/>
          <w:szCs w:val="18"/>
        </w:rPr>
        <w:footnoteRef/>
      </w:r>
      <w:r w:rsidRPr="00B27441">
        <w:rPr>
          <w:sz w:val="18"/>
          <w:szCs w:val="18"/>
        </w:rPr>
        <w:t xml:space="preserve"> Jin, S. et al. (2013) A comprehensive change detection method for updating the National Land Cover Database to circa 2011. </w:t>
      </w:r>
      <w:r w:rsidRPr="00B27441">
        <w:rPr>
          <w:i/>
          <w:sz w:val="18"/>
          <w:szCs w:val="18"/>
        </w:rPr>
        <w:t>Remote Sensing of Environment</w:t>
      </w:r>
      <w:r w:rsidRPr="00B27441">
        <w:rPr>
          <w:sz w:val="18"/>
          <w:szCs w:val="18"/>
        </w:rPr>
        <w:t>, 132: 159-175.</w:t>
      </w:r>
    </w:p>
  </w:footnote>
  <w:footnote w:id="9">
    <w:p w14:paraId="62210EC0" w14:textId="77777777" w:rsidR="00ED173A" w:rsidRPr="00B27441" w:rsidRDefault="00ED173A" w:rsidP="003B503D">
      <w:pPr>
        <w:pStyle w:val="FootnoteText"/>
        <w:rPr>
          <w:sz w:val="18"/>
          <w:szCs w:val="18"/>
        </w:rPr>
      </w:pPr>
      <w:r w:rsidRPr="00B27441">
        <w:rPr>
          <w:rStyle w:val="FootnoteReference"/>
          <w:sz w:val="18"/>
          <w:szCs w:val="18"/>
        </w:rPr>
        <w:footnoteRef/>
      </w:r>
      <w:r w:rsidRPr="00B27441">
        <w:rPr>
          <w:sz w:val="18"/>
          <w:szCs w:val="18"/>
        </w:rPr>
        <w:t xml:space="preserve"> Deng, Y. et al. (2015) RNDSI: A ratio normalized difference soil index for remote sensing of urban/suburban environments. </w:t>
      </w:r>
      <w:r w:rsidRPr="00B27441">
        <w:rPr>
          <w:i/>
          <w:sz w:val="18"/>
          <w:szCs w:val="18"/>
        </w:rPr>
        <w:t>International Journal of Applied Earth Observation and Geoinformation</w:t>
      </w:r>
      <w:r w:rsidRPr="00B27441">
        <w:rPr>
          <w:sz w:val="18"/>
          <w:szCs w:val="18"/>
        </w:rPr>
        <w:t>, 39: 40-48.</w:t>
      </w:r>
    </w:p>
  </w:footnote>
  <w:footnote w:id="10">
    <w:p w14:paraId="293FD07D" w14:textId="77777777" w:rsidR="00ED173A" w:rsidRPr="00B27441" w:rsidRDefault="00ED173A">
      <w:pPr>
        <w:pStyle w:val="FootnoteText"/>
        <w:rPr>
          <w:sz w:val="18"/>
          <w:szCs w:val="18"/>
        </w:rPr>
      </w:pPr>
      <w:r w:rsidRPr="00B27441">
        <w:rPr>
          <w:rStyle w:val="FootnoteReference"/>
          <w:sz w:val="18"/>
          <w:szCs w:val="18"/>
        </w:rPr>
        <w:footnoteRef/>
      </w:r>
      <w:r w:rsidRPr="00B27441">
        <w:rPr>
          <w:sz w:val="18"/>
          <w:szCs w:val="18"/>
        </w:rPr>
        <w:t xml:space="preserve"> Jiao, L. &amp; Liu, Y. (2012) Analyzing the shape characteristics of land use classes in remote sensing imagery. </w:t>
      </w:r>
      <w:r w:rsidRPr="00B27441">
        <w:rPr>
          <w:i/>
          <w:sz w:val="18"/>
          <w:szCs w:val="18"/>
        </w:rPr>
        <w:t>ISPRS Annals of the Photogrammetry, Remote Sensing and Spatial Information Sciences, (I-7)</w:t>
      </w:r>
      <w:r w:rsidRPr="00B27441">
        <w:rPr>
          <w:sz w:val="18"/>
          <w:szCs w:val="18"/>
        </w:rPr>
        <w:t>:</w:t>
      </w:r>
      <w:r w:rsidRPr="00B27441">
        <w:rPr>
          <w:i/>
          <w:sz w:val="18"/>
          <w:szCs w:val="18"/>
        </w:rPr>
        <w:t xml:space="preserve"> </w:t>
      </w:r>
      <w:r w:rsidRPr="00B27441">
        <w:rPr>
          <w:sz w:val="18"/>
          <w:szCs w:val="18"/>
        </w:rPr>
        <w:t>135-140</w:t>
      </w:r>
    </w:p>
  </w:footnote>
  <w:footnote w:id="11">
    <w:p w14:paraId="102E251A" w14:textId="77777777" w:rsidR="00ED173A" w:rsidRPr="00B27441" w:rsidRDefault="00ED173A">
      <w:pPr>
        <w:pStyle w:val="FootnoteText"/>
        <w:rPr>
          <w:sz w:val="18"/>
          <w:szCs w:val="18"/>
        </w:rPr>
      </w:pPr>
      <w:r w:rsidRPr="00B27441">
        <w:rPr>
          <w:rStyle w:val="FootnoteReference"/>
          <w:sz w:val="18"/>
          <w:szCs w:val="18"/>
        </w:rPr>
        <w:footnoteRef/>
      </w:r>
      <w:r w:rsidRPr="00B27441">
        <w:rPr>
          <w:sz w:val="18"/>
          <w:szCs w:val="18"/>
        </w:rPr>
        <w:t xml:space="preserve"> Van Pelt, W.E. et al. (2013) The Lesser prairie-chicken range-wide conservation plan. </w:t>
      </w:r>
      <w:r w:rsidRPr="00B27441">
        <w:rPr>
          <w:i/>
          <w:sz w:val="18"/>
          <w:szCs w:val="18"/>
        </w:rPr>
        <w:t>Western Association of Fish and Wildlife Agencies</w:t>
      </w:r>
      <w:r w:rsidRPr="00B27441">
        <w:rPr>
          <w:sz w:val="18"/>
          <w:szCs w:val="18"/>
        </w:rPr>
        <w:t>, Cheyenne, WY.</w:t>
      </w:r>
    </w:p>
  </w:footnote>
  <w:footnote w:id="12">
    <w:p w14:paraId="55521A2E" w14:textId="77777777" w:rsidR="00ED173A" w:rsidRPr="00B27441" w:rsidRDefault="00ED173A">
      <w:pPr>
        <w:pStyle w:val="FootnoteText"/>
        <w:rPr>
          <w:sz w:val="18"/>
          <w:szCs w:val="18"/>
        </w:rPr>
      </w:pPr>
      <w:r w:rsidRPr="00B27441">
        <w:rPr>
          <w:rStyle w:val="FootnoteReference"/>
          <w:sz w:val="18"/>
          <w:szCs w:val="18"/>
        </w:rPr>
        <w:footnoteRef/>
      </w:r>
      <w:r w:rsidRPr="00B27441">
        <w:rPr>
          <w:sz w:val="18"/>
          <w:szCs w:val="18"/>
        </w:rPr>
        <w:t xml:space="preserve"> Faber, S. et al. (2012) Plowed Under. </w:t>
      </w:r>
      <w:r w:rsidRPr="00B27441">
        <w:rPr>
          <w:i/>
          <w:sz w:val="18"/>
          <w:szCs w:val="18"/>
        </w:rPr>
        <w:t>Environmental Working Group</w:t>
      </w:r>
      <w:r w:rsidRPr="00B27441">
        <w:rPr>
          <w:sz w:val="18"/>
          <w:szCs w:val="18"/>
        </w:rPr>
        <w:t>: http://static.ewg.org/pdf/plowed_under.pdf</w:t>
      </w:r>
    </w:p>
  </w:footnote>
  <w:footnote w:id="13">
    <w:p w14:paraId="49C33858" w14:textId="77777777" w:rsidR="00ED173A" w:rsidRPr="00B27441" w:rsidRDefault="00ED173A" w:rsidP="00A91BA0">
      <w:pPr>
        <w:pStyle w:val="FootnoteText"/>
        <w:rPr>
          <w:sz w:val="18"/>
          <w:szCs w:val="18"/>
        </w:rPr>
      </w:pPr>
      <w:r w:rsidRPr="00B27441">
        <w:rPr>
          <w:rStyle w:val="FootnoteReference"/>
          <w:sz w:val="18"/>
          <w:szCs w:val="18"/>
        </w:rPr>
        <w:footnoteRef/>
      </w:r>
      <w:r w:rsidRPr="00B27441">
        <w:rPr>
          <w:sz w:val="18"/>
          <w:szCs w:val="18"/>
        </w:rPr>
        <w:t xml:space="preserve"> Boryan, C. et al. (2011) Monitoring US agriculture: the US Department of Agriculture, National Agricultural Statistics Service, Cropland Data Layer Program. </w:t>
      </w:r>
      <w:r w:rsidRPr="00B27441">
        <w:rPr>
          <w:i/>
          <w:sz w:val="18"/>
          <w:szCs w:val="18"/>
        </w:rPr>
        <w:t>Geocarto International, 26(5)</w:t>
      </w:r>
      <w:r w:rsidRPr="00B27441">
        <w:rPr>
          <w:sz w:val="18"/>
          <w:szCs w:val="18"/>
        </w:rPr>
        <w:t>: 341-358.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90058ED"/>
    <w:multiLevelType w:val="hybridMultilevel"/>
    <w:tmpl w:val="EDACA0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Ya-Wei Li">
    <w15:presenceInfo w15:providerId="AD" w15:userId="S-1-5-21-3592957705-650165108-2233518351-221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193F"/>
    <w:rsid w:val="00001B24"/>
    <w:rsid w:val="00007039"/>
    <w:rsid w:val="00011F18"/>
    <w:rsid w:val="00022FBF"/>
    <w:rsid w:val="000267F8"/>
    <w:rsid w:val="0003329B"/>
    <w:rsid w:val="00037D81"/>
    <w:rsid w:val="0004290B"/>
    <w:rsid w:val="00063720"/>
    <w:rsid w:val="00074B8A"/>
    <w:rsid w:val="000819C3"/>
    <w:rsid w:val="00087840"/>
    <w:rsid w:val="00091F8D"/>
    <w:rsid w:val="0009285E"/>
    <w:rsid w:val="000B418D"/>
    <w:rsid w:val="000D1131"/>
    <w:rsid w:val="000D1D03"/>
    <w:rsid w:val="000E69B1"/>
    <w:rsid w:val="0010378B"/>
    <w:rsid w:val="00104234"/>
    <w:rsid w:val="001076E9"/>
    <w:rsid w:val="001106AE"/>
    <w:rsid w:val="001159F8"/>
    <w:rsid w:val="001361AC"/>
    <w:rsid w:val="00153708"/>
    <w:rsid w:val="00160C64"/>
    <w:rsid w:val="00197367"/>
    <w:rsid w:val="001A04E0"/>
    <w:rsid w:val="001B43F6"/>
    <w:rsid w:val="001D7E92"/>
    <w:rsid w:val="001E7C3D"/>
    <w:rsid w:val="002005CC"/>
    <w:rsid w:val="00201BA9"/>
    <w:rsid w:val="0022038B"/>
    <w:rsid w:val="00226A93"/>
    <w:rsid w:val="002309AA"/>
    <w:rsid w:val="002642C6"/>
    <w:rsid w:val="0026777B"/>
    <w:rsid w:val="002704FC"/>
    <w:rsid w:val="00280E1F"/>
    <w:rsid w:val="00282190"/>
    <w:rsid w:val="00284FB5"/>
    <w:rsid w:val="00292E05"/>
    <w:rsid w:val="002B292A"/>
    <w:rsid w:val="002E4A27"/>
    <w:rsid w:val="00302955"/>
    <w:rsid w:val="00310113"/>
    <w:rsid w:val="00311FC7"/>
    <w:rsid w:val="003162BE"/>
    <w:rsid w:val="00340B5A"/>
    <w:rsid w:val="00343D2F"/>
    <w:rsid w:val="003564F1"/>
    <w:rsid w:val="00377269"/>
    <w:rsid w:val="00382BBE"/>
    <w:rsid w:val="003846CF"/>
    <w:rsid w:val="003901D5"/>
    <w:rsid w:val="003A02CB"/>
    <w:rsid w:val="003B503D"/>
    <w:rsid w:val="003B5921"/>
    <w:rsid w:val="003C5AC1"/>
    <w:rsid w:val="003D2143"/>
    <w:rsid w:val="003E44FE"/>
    <w:rsid w:val="003F29A7"/>
    <w:rsid w:val="003F7318"/>
    <w:rsid w:val="00402C3E"/>
    <w:rsid w:val="00405D17"/>
    <w:rsid w:val="004076F8"/>
    <w:rsid w:val="00424C0F"/>
    <w:rsid w:val="00434156"/>
    <w:rsid w:val="004378D3"/>
    <w:rsid w:val="00447E60"/>
    <w:rsid w:val="00455955"/>
    <w:rsid w:val="00460FC4"/>
    <w:rsid w:val="00465A06"/>
    <w:rsid w:val="00466252"/>
    <w:rsid w:val="004662EB"/>
    <w:rsid w:val="004719FE"/>
    <w:rsid w:val="00484010"/>
    <w:rsid w:val="004C1656"/>
    <w:rsid w:val="004C32D2"/>
    <w:rsid w:val="004C51ED"/>
    <w:rsid w:val="004C5222"/>
    <w:rsid w:val="004F0698"/>
    <w:rsid w:val="004F740C"/>
    <w:rsid w:val="00504843"/>
    <w:rsid w:val="00505256"/>
    <w:rsid w:val="00506AFF"/>
    <w:rsid w:val="00526389"/>
    <w:rsid w:val="0056360E"/>
    <w:rsid w:val="00565C4F"/>
    <w:rsid w:val="00572B9A"/>
    <w:rsid w:val="005735A5"/>
    <w:rsid w:val="00582675"/>
    <w:rsid w:val="005A59AC"/>
    <w:rsid w:val="005B3405"/>
    <w:rsid w:val="005C67B3"/>
    <w:rsid w:val="005E5087"/>
    <w:rsid w:val="00617F17"/>
    <w:rsid w:val="00620104"/>
    <w:rsid w:val="0062338A"/>
    <w:rsid w:val="00635696"/>
    <w:rsid w:val="006362D1"/>
    <w:rsid w:val="00652BAF"/>
    <w:rsid w:val="006719DB"/>
    <w:rsid w:val="00697801"/>
    <w:rsid w:val="006A131E"/>
    <w:rsid w:val="006A47BA"/>
    <w:rsid w:val="006A58E0"/>
    <w:rsid w:val="006D4228"/>
    <w:rsid w:val="006D4521"/>
    <w:rsid w:val="006D4CF0"/>
    <w:rsid w:val="006F1A19"/>
    <w:rsid w:val="006F6EA6"/>
    <w:rsid w:val="00714B32"/>
    <w:rsid w:val="00726586"/>
    <w:rsid w:val="007311B3"/>
    <w:rsid w:val="00734C36"/>
    <w:rsid w:val="00734E95"/>
    <w:rsid w:val="007663D4"/>
    <w:rsid w:val="00773705"/>
    <w:rsid w:val="00785C52"/>
    <w:rsid w:val="007A2A80"/>
    <w:rsid w:val="007B0F05"/>
    <w:rsid w:val="007C3848"/>
    <w:rsid w:val="007F7D1E"/>
    <w:rsid w:val="00811B0D"/>
    <w:rsid w:val="0082048E"/>
    <w:rsid w:val="008233FA"/>
    <w:rsid w:val="00837876"/>
    <w:rsid w:val="008440AE"/>
    <w:rsid w:val="00871D14"/>
    <w:rsid w:val="00874CC0"/>
    <w:rsid w:val="0088563B"/>
    <w:rsid w:val="0089037B"/>
    <w:rsid w:val="008A2C73"/>
    <w:rsid w:val="008B07C3"/>
    <w:rsid w:val="008C39F0"/>
    <w:rsid w:val="008D1F2D"/>
    <w:rsid w:val="008D420C"/>
    <w:rsid w:val="008E5421"/>
    <w:rsid w:val="008F44FF"/>
    <w:rsid w:val="008F6513"/>
    <w:rsid w:val="00914A4B"/>
    <w:rsid w:val="00921356"/>
    <w:rsid w:val="0092144C"/>
    <w:rsid w:val="00946865"/>
    <w:rsid w:val="009524FA"/>
    <w:rsid w:val="0095384C"/>
    <w:rsid w:val="00956F2D"/>
    <w:rsid w:val="00983A83"/>
    <w:rsid w:val="0098747A"/>
    <w:rsid w:val="00992396"/>
    <w:rsid w:val="009A4D6F"/>
    <w:rsid w:val="009D0730"/>
    <w:rsid w:val="009D3960"/>
    <w:rsid w:val="009E6F0F"/>
    <w:rsid w:val="009E73F4"/>
    <w:rsid w:val="009F2B32"/>
    <w:rsid w:val="009F36C1"/>
    <w:rsid w:val="009F7C77"/>
    <w:rsid w:val="00A5193F"/>
    <w:rsid w:val="00A57CEF"/>
    <w:rsid w:val="00A61DA2"/>
    <w:rsid w:val="00A67D12"/>
    <w:rsid w:val="00A862BB"/>
    <w:rsid w:val="00A916AD"/>
    <w:rsid w:val="00A91BA0"/>
    <w:rsid w:val="00AA24AC"/>
    <w:rsid w:val="00AC3780"/>
    <w:rsid w:val="00AD548F"/>
    <w:rsid w:val="00AD5734"/>
    <w:rsid w:val="00AE6AFB"/>
    <w:rsid w:val="00B000C0"/>
    <w:rsid w:val="00B21C3F"/>
    <w:rsid w:val="00B27441"/>
    <w:rsid w:val="00B3074B"/>
    <w:rsid w:val="00B41350"/>
    <w:rsid w:val="00B421A8"/>
    <w:rsid w:val="00B744C2"/>
    <w:rsid w:val="00B7741A"/>
    <w:rsid w:val="00B95547"/>
    <w:rsid w:val="00BA6989"/>
    <w:rsid w:val="00BB73D8"/>
    <w:rsid w:val="00BC351A"/>
    <w:rsid w:val="00BE3F24"/>
    <w:rsid w:val="00C0234E"/>
    <w:rsid w:val="00C07AEC"/>
    <w:rsid w:val="00C13BA1"/>
    <w:rsid w:val="00C25657"/>
    <w:rsid w:val="00C351F4"/>
    <w:rsid w:val="00C477BB"/>
    <w:rsid w:val="00C6004C"/>
    <w:rsid w:val="00C818B9"/>
    <w:rsid w:val="00C8336A"/>
    <w:rsid w:val="00C85FEC"/>
    <w:rsid w:val="00C91BD3"/>
    <w:rsid w:val="00C969CB"/>
    <w:rsid w:val="00CA4AB7"/>
    <w:rsid w:val="00CA5C70"/>
    <w:rsid w:val="00CA614F"/>
    <w:rsid w:val="00CB05E9"/>
    <w:rsid w:val="00CB1A85"/>
    <w:rsid w:val="00CB213E"/>
    <w:rsid w:val="00CC421C"/>
    <w:rsid w:val="00CD4B00"/>
    <w:rsid w:val="00CD5643"/>
    <w:rsid w:val="00CE2D5B"/>
    <w:rsid w:val="00CF21BD"/>
    <w:rsid w:val="00D000B6"/>
    <w:rsid w:val="00D15128"/>
    <w:rsid w:val="00D22E4C"/>
    <w:rsid w:val="00D33B40"/>
    <w:rsid w:val="00D40961"/>
    <w:rsid w:val="00D52048"/>
    <w:rsid w:val="00D746E3"/>
    <w:rsid w:val="00D76AEE"/>
    <w:rsid w:val="00D773CE"/>
    <w:rsid w:val="00D83FEC"/>
    <w:rsid w:val="00D8626D"/>
    <w:rsid w:val="00DA0EB0"/>
    <w:rsid w:val="00DB2CF2"/>
    <w:rsid w:val="00DC752D"/>
    <w:rsid w:val="00DD2421"/>
    <w:rsid w:val="00DD688A"/>
    <w:rsid w:val="00DF25D7"/>
    <w:rsid w:val="00E119AE"/>
    <w:rsid w:val="00E1323E"/>
    <w:rsid w:val="00E33EC2"/>
    <w:rsid w:val="00E43546"/>
    <w:rsid w:val="00E60A55"/>
    <w:rsid w:val="00E66F3E"/>
    <w:rsid w:val="00E80D17"/>
    <w:rsid w:val="00E82D8A"/>
    <w:rsid w:val="00E900A7"/>
    <w:rsid w:val="00EA49E3"/>
    <w:rsid w:val="00ED173A"/>
    <w:rsid w:val="00ED3D91"/>
    <w:rsid w:val="00EE7CFE"/>
    <w:rsid w:val="00EF027E"/>
    <w:rsid w:val="00EF4A5D"/>
    <w:rsid w:val="00F217D2"/>
    <w:rsid w:val="00F556D5"/>
    <w:rsid w:val="00F63F93"/>
    <w:rsid w:val="00F71FA0"/>
    <w:rsid w:val="00F767CE"/>
    <w:rsid w:val="00F77A3D"/>
    <w:rsid w:val="00F822AB"/>
    <w:rsid w:val="00FA0F23"/>
    <w:rsid w:val="00FA361E"/>
    <w:rsid w:val="00FC6977"/>
    <w:rsid w:val="00FD2F7E"/>
    <w:rsid w:val="00FF3780"/>
    <w:rsid w:val="00FF4D7A"/>
    <w:rsid w:val="00FF5676"/>
    <w:rsid w:val="00FF7E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CCEBF9"/>
  <w15:chartTrackingRefBased/>
  <w15:docId w15:val="{E0C8B27A-44F8-4868-9504-AAF4947DB4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5193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07AEC"/>
    <w:pPr>
      <w:keepNext/>
      <w:keepLines/>
      <w:spacing w:before="40" w:after="0"/>
      <w:outlineLvl w:val="1"/>
    </w:pPr>
    <w:rPr>
      <w:rFonts w:asciiTheme="majorHAnsi" w:eastAsiaTheme="majorEastAsia" w:hAnsiTheme="majorHAnsi" w:cstheme="majorBid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07AEC"/>
    <w:rPr>
      <w:rFonts w:asciiTheme="majorHAnsi" w:eastAsiaTheme="majorEastAsia" w:hAnsiTheme="majorHAnsi" w:cstheme="majorBidi"/>
      <w:sz w:val="26"/>
      <w:szCs w:val="26"/>
    </w:rPr>
  </w:style>
  <w:style w:type="character" w:customStyle="1" w:styleId="Heading1Char">
    <w:name w:val="Heading 1 Char"/>
    <w:basedOn w:val="DefaultParagraphFont"/>
    <w:link w:val="Heading1"/>
    <w:uiPriority w:val="9"/>
    <w:rsid w:val="00A5193F"/>
    <w:rPr>
      <w:rFonts w:asciiTheme="majorHAnsi" w:eastAsiaTheme="majorEastAsia" w:hAnsiTheme="majorHAnsi" w:cstheme="majorBidi"/>
      <w:color w:val="2E74B5" w:themeColor="accent1" w:themeShade="BF"/>
      <w:sz w:val="32"/>
      <w:szCs w:val="32"/>
    </w:rPr>
  </w:style>
  <w:style w:type="paragraph" w:styleId="FootnoteText">
    <w:name w:val="footnote text"/>
    <w:basedOn w:val="Normal"/>
    <w:link w:val="FootnoteTextChar"/>
    <w:uiPriority w:val="99"/>
    <w:semiHidden/>
    <w:unhideWhenUsed/>
    <w:rsid w:val="00A5193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5193F"/>
    <w:rPr>
      <w:sz w:val="20"/>
      <w:szCs w:val="20"/>
    </w:rPr>
  </w:style>
  <w:style w:type="character" w:styleId="FootnoteReference">
    <w:name w:val="footnote reference"/>
    <w:basedOn w:val="DefaultParagraphFont"/>
    <w:uiPriority w:val="99"/>
    <w:semiHidden/>
    <w:unhideWhenUsed/>
    <w:rsid w:val="00A5193F"/>
    <w:rPr>
      <w:vertAlign w:val="superscript"/>
    </w:rPr>
  </w:style>
  <w:style w:type="paragraph" w:styleId="ListParagraph">
    <w:name w:val="List Paragraph"/>
    <w:basedOn w:val="Normal"/>
    <w:uiPriority w:val="34"/>
    <w:qFormat/>
    <w:rsid w:val="00074B8A"/>
    <w:pPr>
      <w:ind w:left="720"/>
      <w:contextualSpacing/>
    </w:pPr>
  </w:style>
  <w:style w:type="paragraph" w:styleId="Title">
    <w:name w:val="Title"/>
    <w:basedOn w:val="Normal"/>
    <w:next w:val="Normal"/>
    <w:link w:val="TitleChar"/>
    <w:uiPriority w:val="10"/>
    <w:qFormat/>
    <w:rsid w:val="00C07AEC"/>
    <w:pPr>
      <w:spacing w:after="0" w:line="240" w:lineRule="auto"/>
      <w:contextualSpacing/>
    </w:pPr>
    <w:rPr>
      <w:rFonts w:asciiTheme="majorHAnsi" w:eastAsiaTheme="majorEastAsia" w:hAnsiTheme="majorHAnsi" w:cstheme="majorBidi"/>
      <w:spacing w:val="-10"/>
      <w:kern w:val="28"/>
      <w:sz w:val="32"/>
      <w:szCs w:val="56"/>
    </w:rPr>
  </w:style>
  <w:style w:type="character" w:customStyle="1" w:styleId="TitleChar">
    <w:name w:val="Title Char"/>
    <w:basedOn w:val="DefaultParagraphFont"/>
    <w:link w:val="Title"/>
    <w:uiPriority w:val="10"/>
    <w:rsid w:val="00C07AEC"/>
    <w:rPr>
      <w:rFonts w:asciiTheme="majorHAnsi" w:eastAsiaTheme="majorEastAsia" w:hAnsiTheme="majorHAnsi" w:cstheme="majorBidi"/>
      <w:spacing w:val="-10"/>
      <w:kern w:val="28"/>
      <w:sz w:val="32"/>
      <w:szCs w:val="56"/>
    </w:rPr>
  </w:style>
  <w:style w:type="paragraph" w:styleId="EndnoteText">
    <w:name w:val="endnote text"/>
    <w:basedOn w:val="Normal"/>
    <w:link w:val="EndnoteTextChar"/>
    <w:uiPriority w:val="99"/>
    <w:semiHidden/>
    <w:unhideWhenUsed/>
    <w:rsid w:val="00C07AE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07AEC"/>
    <w:rPr>
      <w:sz w:val="20"/>
      <w:szCs w:val="20"/>
    </w:rPr>
  </w:style>
  <w:style w:type="character" w:styleId="EndnoteReference">
    <w:name w:val="endnote reference"/>
    <w:basedOn w:val="DefaultParagraphFont"/>
    <w:uiPriority w:val="99"/>
    <w:semiHidden/>
    <w:unhideWhenUsed/>
    <w:rsid w:val="00C07AEC"/>
    <w:rPr>
      <w:vertAlign w:val="superscript"/>
    </w:rPr>
  </w:style>
  <w:style w:type="paragraph" w:styleId="Caption">
    <w:name w:val="caption"/>
    <w:basedOn w:val="Normal"/>
    <w:next w:val="Normal"/>
    <w:uiPriority w:val="35"/>
    <w:unhideWhenUsed/>
    <w:qFormat/>
    <w:rsid w:val="0088563B"/>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714B32"/>
    <w:rPr>
      <w:color w:val="808080"/>
    </w:rPr>
  </w:style>
  <w:style w:type="character" w:styleId="CommentReference">
    <w:name w:val="annotation reference"/>
    <w:basedOn w:val="DefaultParagraphFont"/>
    <w:uiPriority w:val="99"/>
    <w:semiHidden/>
    <w:unhideWhenUsed/>
    <w:rsid w:val="0092144C"/>
    <w:rPr>
      <w:sz w:val="16"/>
      <w:szCs w:val="16"/>
    </w:rPr>
  </w:style>
  <w:style w:type="paragraph" w:styleId="CommentText">
    <w:name w:val="annotation text"/>
    <w:basedOn w:val="Normal"/>
    <w:link w:val="CommentTextChar"/>
    <w:uiPriority w:val="99"/>
    <w:semiHidden/>
    <w:unhideWhenUsed/>
    <w:rsid w:val="0092144C"/>
    <w:pPr>
      <w:spacing w:line="240" w:lineRule="auto"/>
    </w:pPr>
    <w:rPr>
      <w:sz w:val="20"/>
      <w:szCs w:val="20"/>
    </w:rPr>
  </w:style>
  <w:style w:type="character" w:customStyle="1" w:styleId="CommentTextChar">
    <w:name w:val="Comment Text Char"/>
    <w:basedOn w:val="DefaultParagraphFont"/>
    <w:link w:val="CommentText"/>
    <w:uiPriority w:val="99"/>
    <w:semiHidden/>
    <w:rsid w:val="0092144C"/>
    <w:rPr>
      <w:sz w:val="20"/>
      <w:szCs w:val="20"/>
    </w:rPr>
  </w:style>
  <w:style w:type="paragraph" w:styleId="CommentSubject">
    <w:name w:val="annotation subject"/>
    <w:basedOn w:val="CommentText"/>
    <w:next w:val="CommentText"/>
    <w:link w:val="CommentSubjectChar"/>
    <w:uiPriority w:val="99"/>
    <w:semiHidden/>
    <w:unhideWhenUsed/>
    <w:rsid w:val="0092144C"/>
    <w:rPr>
      <w:b/>
      <w:bCs/>
    </w:rPr>
  </w:style>
  <w:style w:type="character" w:customStyle="1" w:styleId="CommentSubjectChar">
    <w:name w:val="Comment Subject Char"/>
    <w:basedOn w:val="CommentTextChar"/>
    <w:link w:val="CommentSubject"/>
    <w:uiPriority w:val="99"/>
    <w:semiHidden/>
    <w:rsid w:val="0092144C"/>
    <w:rPr>
      <w:b/>
      <w:bCs/>
      <w:sz w:val="20"/>
      <w:szCs w:val="20"/>
    </w:rPr>
  </w:style>
  <w:style w:type="paragraph" w:styleId="BalloonText">
    <w:name w:val="Balloon Text"/>
    <w:basedOn w:val="Normal"/>
    <w:link w:val="BalloonTextChar"/>
    <w:uiPriority w:val="99"/>
    <w:semiHidden/>
    <w:unhideWhenUsed/>
    <w:rsid w:val="0092144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144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766074">
      <w:bodyDiv w:val="1"/>
      <w:marLeft w:val="0"/>
      <w:marRight w:val="0"/>
      <w:marTop w:val="0"/>
      <w:marBottom w:val="0"/>
      <w:divBdr>
        <w:top w:val="none" w:sz="0" w:space="0" w:color="auto"/>
        <w:left w:val="none" w:sz="0" w:space="0" w:color="auto"/>
        <w:bottom w:val="none" w:sz="0" w:space="0" w:color="auto"/>
        <w:right w:val="none" w:sz="0" w:space="0" w:color="auto"/>
      </w:divBdr>
    </w:div>
    <w:div w:id="388576306">
      <w:bodyDiv w:val="1"/>
      <w:marLeft w:val="0"/>
      <w:marRight w:val="0"/>
      <w:marTop w:val="0"/>
      <w:marBottom w:val="0"/>
      <w:divBdr>
        <w:top w:val="none" w:sz="0" w:space="0" w:color="auto"/>
        <w:left w:val="none" w:sz="0" w:space="0" w:color="auto"/>
        <w:bottom w:val="none" w:sz="0" w:space="0" w:color="auto"/>
        <w:right w:val="none" w:sz="0" w:space="0" w:color="auto"/>
      </w:divBdr>
    </w:div>
    <w:div w:id="2010281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5" Type="http://schemas.openxmlformats.org/officeDocument/2006/relationships/webSettings" Target="webSettings.xml"/><Relationship Id="rId15" Type="http://schemas.openxmlformats.org/officeDocument/2006/relationships/image" Target="media/image6.png"/><Relationship Id="rId10" Type="http://schemas.microsoft.com/office/2011/relationships/commentsExtended" Target="commentsExtended.xml"/><Relationship Id="rId19"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9417AD-4075-421F-A482-7734AA71A6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4775</Words>
  <Characters>27222</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Evans</dc:creator>
  <cp:keywords/>
  <dc:description/>
  <cp:lastModifiedBy>Michael Evans</cp:lastModifiedBy>
  <cp:revision>2</cp:revision>
  <dcterms:created xsi:type="dcterms:W3CDTF">2017-06-20T20:45:00Z</dcterms:created>
  <dcterms:modified xsi:type="dcterms:W3CDTF">2017-06-20T20:45:00Z</dcterms:modified>
</cp:coreProperties>
</file>